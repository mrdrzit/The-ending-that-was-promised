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B5A439" w14:textId="77777777" w:rsidR="0007500D" w:rsidRDefault="0007500D" w:rsidP="00261734">
      <w:pPr>
        <w:widowControl w:val="0"/>
        <w:spacing w:line="278" w:lineRule="auto"/>
        <w:contextualSpacing/>
        <w:jc w:val="center"/>
        <w:rPr>
          <w:sz w:val="32"/>
          <w:szCs w:val="32"/>
        </w:rPr>
      </w:pPr>
    </w:p>
    <w:p w14:paraId="62B3AF98" w14:textId="77777777" w:rsidR="0007500D" w:rsidRDefault="0007500D" w:rsidP="00261734">
      <w:pPr>
        <w:widowControl w:val="0"/>
        <w:spacing w:line="278" w:lineRule="auto"/>
        <w:contextualSpacing/>
        <w:jc w:val="center"/>
        <w:rPr>
          <w:sz w:val="32"/>
          <w:szCs w:val="32"/>
        </w:rPr>
      </w:pPr>
    </w:p>
    <w:p w14:paraId="7D8F02AE" w14:textId="77777777" w:rsidR="0007500D" w:rsidRDefault="0007500D" w:rsidP="00261734">
      <w:pPr>
        <w:widowControl w:val="0"/>
        <w:spacing w:line="278" w:lineRule="auto"/>
        <w:contextualSpacing/>
        <w:jc w:val="center"/>
        <w:rPr>
          <w:sz w:val="32"/>
          <w:szCs w:val="32"/>
        </w:rPr>
      </w:pPr>
    </w:p>
    <w:p w14:paraId="6D6D270B" w14:textId="77777777" w:rsidR="0007500D" w:rsidRDefault="0007500D" w:rsidP="00261734">
      <w:pPr>
        <w:widowControl w:val="0"/>
        <w:spacing w:line="278" w:lineRule="auto"/>
        <w:contextualSpacing/>
        <w:jc w:val="center"/>
        <w:rPr>
          <w:sz w:val="32"/>
          <w:szCs w:val="32"/>
        </w:rPr>
      </w:pPr>
    </w:p>
    <w:p w14:paraId="35A0623E" w14:textId="77777777" w:rsidR="0007500D" w:rsidRDefault="0007500D" w:rsidP="00261734">
      <w:pPr>
        <w:widowControl w:val="0"/>
        <w:spacing w:line="278" w:lineRule="auto"/>
        <w:contextualSpacing/>
        <w:jc w:val="center"/>
        <w:rPr>
          <w:sz w:val="32"/>
          <w:szCs w:val="32"/>
        </w:rPr>
      </w:pPr>
    </w:p>
    <w:p w14:paraId="236C938B" w14:textId="0F7FD1CD" w:rsidR="0007500D" w:rsidRDefault="0007500D" w:rsidP="00261734">
      <w:pPr>
        <w:widowControl w:val="0"/>
        <w:spacing w:line="278" w:lineRule="auto"/>
        <w:contextualSpacing/>
        <w:jc w:val="center"/>
        <w:rPr>
          <w:sz w:val="32"/>
          <w:szCs w:val="32"/>
        </w:rPr>
      </w:pPr>
      <w:r>
        <w:rPr>
          <w:sz w:val="32"/>
          <w:szCs w:val="32"/>
        </w:rPr>
        <w:t>MATHEUS COSTA PASSOS</w:t>
      </w:r>
    </w:p>
    <w:p w14:paraId="1727CD02" w14:textId="5D70DBCC" w:rsidR="0007500D" w:rsidRDefault="0007500D" w:rsidP="00261734">
      <w:pPr>
        <w:widowControl w:val="0"/>
        <w:spacing w:line="278" w:lineRule="auto"/>
        <w:contextualSpacing/>
        <w:jc w:val="center"/>
        <w:rPr>
          <w:sz w:val="32"/>
          <w:szCs w:val="32"/>
        </w:rPr>
      </w:pPr>
    </w:p>
    <w:p w14:paraId="4DACF734" w14:textId="7F945469" w:rsidR="0007500D" w:rsidRDefault="0007500D" w:rsidP="00261734">
      <w:pPr>
        <w:widowControl w:val="0"/>
        <w:spacing w:line="278" w:lineRule="auto"/>
        <w:contextualSpacing/>
        <w:jc w:val="center"/>
        <w:rPr>
          <w:sz w:val="32"/>
          <w:szCs w:val="32"/>
        </w:rPr>
      </w:pPr>
    </w:p>
    <w:p w14:paraId="78774E21" w14:textId="13FD5049" w:rsidR="0007500D" w:rsidRDefault="0007500D" w:rsidP="00261734">
      <w:pPr>
        <w:widowControl w:val="0"/>
        <w:spacing w:line="278" w:lineRule="auto"/>
        <w:contextualSpacing/>
        <w:jc w:val="center"/>
        <w:rPr>
          <w:sz w:val="32"/>
          <w:szCs w:val="32"/>
        </w:rPr>
      </w:pPr>
    </w:p>
    <w:p w14:paraId="77FDC394" w14:textId="5D44F468" w:rsidR="0007500D" w:rsidRDefault="0007500D" w:rsidP="00261734">
      <w:pPr>
        <w:widowControl w:val="0"/>
        <w:spacing w:line="278" w:lineRule="auto"/>
        <w:contextualSpacing/>
        <w:jc w:val="center"/>
        <w:rPr>
          <w:sz w:val="32"/>
          <w:szCs w:val="32"/>
        </w:rPr>
      </w:pPr>
    </w:p>
    <w:p w14:paraId="3113B217" w14:textId="64E5A3E9" w:rsidR="0007500D" w:rsidRDefault="0007500D" w:rsidP="00261734">
      <w:pPr>
        <w:widowControl w:val="0"/>
        <w:spacing w:line="278" w:lineRule="auto"/>
        <w:contextualSpacing/>
        <w:jc w:val="center"/>
        <w:rPr>
          <w:sz w:val="32"/>
          <w:szCs w:val="32"/>
        </w:rPr>
      </w:pPr>
    </w:p>
    <w:p w14:paraId="58CE151C" w14:textId="750CA97D" w:rsidR="0007500D" w:rsidRDefault="0007500D" w:rsidP="00261734">
      <w:pPr>
        <w:widowControl w:val="0"/>
        <w:spacing w:line="278" w:lineRule="auto"/>
        <w:contextualSpacing/>
        <w:jc w:val="center"/>
        <w:rPr>
          <w:sz w:val="32"/>
          <w:szCs w:val="32"/>
        </w:rPr>
      </w:pPr>
    </w:p>
    <w:p w14:paraId="01CF03D8" w14:textId="7DD32A71" w:rsidR="0007500D" w:rsidRDefault="0007500D" w:rsidP="00261734">
      <w:pPr>
        <w:widowControl w:val="0"/>
        <w:spacing w:line="278" w:lineRule="auto"/>
        <w:contextualSpacing/>
        <w:jc w:val="center"/>
        <w:rPr>
          <w:sz w:val="32"/>
          <w:szCs w:val="32"/>
        </w:rPr>
      </w:pPr>
    </w:p>
    <w:p w14:paraId="29101B01" w14:textId="77777777" w:rsidR="0007500D" w:rsidRDefault="0007500D" w:rsidP="00261734">
      <w:pPr>
        <w:widowControl w:val="0"/>
        <w:spacing w:line="278" w:lineRule="auto"/>
        <w:contextualSpacing/>
        <w:jc w:val="center"/>
        <w:rPr>
          <w:sz w:val="32"/>
          <w:szCs w:val="32"/>
        </w:rPr>
      </w:pPr>
    </w:p>
    <w:p w14:paraId="677C1448" w14:textId="1BD47CF7" w:rsidR="00261734" w:rsidRDefault="00393FB8" w:rsidP="00393FB8">
      <w:pPr>
        <w:widowControl w:val="0"/>
        <w:spacing w:line="278" w:lineRule="auto"/>
        <w:contextualSpacing/>
        <w:jc w:val="center"/>
      </w:pPr>
      <w:r w:rsidRPr="00393FB8">
        <w:rPr>
          <w:sz w:val="32"/>
          <w:szCs w:val="32"/>
        </w:rPr>
        <w:t xml:space="preserve">O CONTEXTO MULTISSENSORIAL COMO REORGANIZADOR DA EXPRESSÃO COMPORTAMENTAL DO RECONHECIMENTO SOCIAL </w:t>
      </w:r>
    </w:p>
    <w:p w14:paraId="29B0E9F2" w14:textId="2656B575" w:rsidR="00261734" w:rsidRDefault="00261734" w:rsidP="00261734">
      <w:pPr>
        <w:widowControl w:val="0"/>
        <w:spacing w:line="278" w:lineRule="auto"/>
        <w:contextualSpacing/>
        <w:sectPr w:rsidR="00261734" w:rsidSect="0007500D">
          <w:headerReference w:type="default" r:id="rId8"/>
          <w:footerReference w:type="default" r:id="rId9"/>
          <w:headerReference w:type="first" r:id="rId10"/>
          <w:footerReference w:type="first" r:id="rId11"/>
          <w:pgSz w:w="12240" w:h="15840" w:code="1"/>
          <w:pgMar w:top="1440" w:right="1440" w:bottom="1440" w:left="1440" w:header="720" w:footer="720" w:gutter="0"/>
          <w:cols w:space="720"/>
          <w:titlePg/>
          <w:docGrid w:linePitch="360"/>
        </w:sectPr>
      </w:pPr>
    </w:p>
    <w:p w14:paraId="256E463C" w14:textId="1F305C4F" w:rsidR="0007500D" w:rsidRDefault="00393FB8" w:rsidP="0007500D">
      <w:pPr>
        <w:widowControl w:val="0"/>
        <w:spacing w:line="278" w:lineRule="auto"/>
        <w:contextualSpacing/>
        <w:jc w:val="center"/>
      </w:pPr>
      <w:r w:rsidRPr="00393FB8">
        <w:lastRenderedPageBreak/>
        <w:t xml:space="preserve">O CONTEXTO MULTISSENSORIAL COMO REORGANIZADOR DA EXPRESSÃO COMPORTAMENTAL DO RECONHECIMENTO SOCIAL </w:t>
      </w:r>
    </w:p>
    <w:p w14:paraId="33619C81" w14:textId="42BDDC93" w:rsidR="0007500D" w:rsidRDefault="0007500D" w:rsidP="0007500D">
      <w:pPr>
        <w:widowControl w:val="0"/>
        <w:spacing w:line="278" w:lineRule="auto"/>
        <w:contextualSpacing/>
        <w:jc w:val="center"/>
      </w:pPr>
    </w:p>
    <w:p w14:paraId="08C3D9D5" w14:textId="5C887F78" w:rsidR="0007500D" w:rsidRDefault="0007500D" w:rsidP="0007500D">
      <w:pPr>
        <w:widowControl w:val="0"/>
        <w:spacing w:line="278" w:lineRule="auto"/>
        <w:contextualSpacing/>
        <w:jc w:val="center"/>
      </w:pPr>
    </w:p>
    <w:p w14:paraId="7B8EF62E" w14:textId="36874FE0" w:rsidR="0007500D" w:rsidRDefault="0007500D" w:rsidP="0007500D">
      <w:pPr>
        <w:widowControl w:val="0"/>
        <w:spacing w:line="278" w:lineRule="auto"/>
        <w:contextualSpacing/>
        <w:jc w:val="center"/>
      </w:pPr>
    </w:p>
    <w:p w14:paraId="0010264F" w14:textId="069A67B0" w:rsidR="0007500D" w:rsidRDefault="0007500D" w:rsidP="0007500D">
      <w:pPr>
        <w:widowControl w:val="0"/>
        <w:spacing w:line="278" w:lineRule="auto"/>
        <w:contextualSpacing/>
        <w:jc w:val="center"/>
      </w:pPr>
    </w:p>
    <w:p w14:paraId="6C888D3F" w14:textId="4D9FAE3A" w:rsidR="0007500D" w:rsidRDefault="0007500D" w:rsidP="0007500D">
      <w:pPr>
        <w:widowControl w:val="0"/>
        <w:spacing w:line="278" w:lineRule="auto"/>
        <w:contextualSpacing/>
        <w:jc w:val="center"/>
      </w:pPr>
    </w:p>
    <w:p w14:paraId="01EBD6F1" w14:textId="4FA1964B" w:rsidR="0007500D" w:rsidRDefault="0007500D" w:rsidP="0007500D">
      <w:pPr>
        <w:widowControl w:val="0"/>
        <w:spacing w:line="278" w:lineRule="auto"/>
        <w:contextualSpacing/>
        <w:jc w:val="center"/>
      </w:pPr>
    </w:p>
    <w:p w14:paraId="050FA4AD" w14:textId="77777777" w:rsidR="0007500D" w:rsidRDefault="0007500D" w:rsidP="0007500D">
      <w:pPr>
        <w:widowControl w:val="0"/>
        <w:spacing w:line="278" w:lineRule="auto"/>
        <w:contextualSpacing/>
        <w:jc w:val="center"/>
      </w:pPr>
    </w:p>
    <w:p w14:paraId="771512C7" w14:textId="77777777" w:rsidR="0007500D" w:rsidRDefault="0007500D" w:rsidP="00261734">
      <w:pPr>
        <w:widowControl w:val="0"/>
        <w:spacing w:line="278" w:lineRule="auto"/>
        <w:contextualSpacing/>
      </w:pPr>
    </w:p>
    <w:p w14:paraId="7A599578" w14:textId="59C82654" w:rsidR="0007500D" w:rsidRDefault="0007500D" w:rsidP="0007500D">
      <w:pPr>
        <w:widowControl w:val="0"/>
        <w:spacing w:line="278" w:lineRule="auto"/>
        <w:ind w:left="5245"/>
        <w:contextualSpacing/>
      </w:pPr>
      <w:r>
        <w:t xml:space="preserve">Dissertação submetida ao Programa de Pós-Graduação em Ciências Biológicas: Fisiologia e Farmacologia da Universidade Federal de Minas Gerais, como parte dos requisitos necessários para a obtenção do título de Mestre em Fisiologia. </w:t>
      </w:r>
    </w:p>
    <w:p w14:paraId="6E735761" w14:textId="77777777" w:rsidR="0007500D" w:rsidRDefault="0007500D" w:rsidP="0007500D">
      <w:pPr>
        <w:widowControl w:val="0"/>
        <w:spacing w:line="278" w:lineRule="auto"/>
        <w:ind w:left="5245"/>
        <w:contextualSpacing/>
      </w:pPr>
    </w:p>
    <w:p w14:paraId="5139D13C" w14:textId="77777777" w:rsidR="0007500D" w:rsidRDefault="0007500D" w:rsidP="0007500D">
      <w:pPr>
        <w:widowControl w:val="0"/>
        <w:spacing w:line="278" w:lineRule="auto"/>
        <w:ind w:left="5245"/>
        <w:contextualSpacing/>
      </w:pPr>
      <w:r>
        <w:t xml:space="preserve">Orientadora: </w:t>
      </w:r>
    </w:p>
    <w:p w14:paraId="4A247977" w14:textId="77777777" w:rsidR="0007500D" w:rsidRDefault="0007500D" w:rsidP="0007500D">
      <w:pPr>
        <w:widowControl w:val="0"/>
        <w:spacing w:line="278" w:lineRule="auto"/>
        <w:ind w:left="5245"/>
        <w:contextualSpacing/>
      </w:pPr>
      <w:r>
        <w:t xml:space="preserve">Profa. Dra. Grace Schenatto Pereira </w:t>
      </w:r>
    </w:p>
    <w:p w14:paraId="6F9FA744" w14:textId="77777777" w:rsidR="0007500D" w:rsidRDefault="0007500D" w:rsidP="0007500D">
      <w:pPr>
        <w:widowControl w:val="0"/>
        <w:spacing w:line="278" w:lineRule="auto"/>
        <w:ind w:left="5245"/>
        <w:contextualSpacing/>
      </w:pPr>
    </w:p>
    <w:p w14:paraId="3E78D892" w14:textId="3CE3FBA8" w:rsidR="0007500D" w:rsidRDefault="0007500D" w:rsidP="0007500D">
      <w:pPr>
        <w:widowControl w:val="0"/>
        <w:spacing w:line="278" w:lineRule="auto"/>
        <w:ind w:left="5245"/>
        <w:contextualSpacing/>
      </w:pPr>
      <w:r>
        <w:t>Coorientador:</w:t>
      </w:r>
    </w:p>
    <w:p w14:paraId="58EE7A65" w14:textId="16666BC3" w:rsidR="0007500D" w:rsidRDefault="0007500D" w:rsidP="0007500D">
      <w:pPr>
        <w:widowControl w:val="0"/>
        <w:spacing w:line="278" w:lineRule="auto"/>
        <w:ind w:left="5245"/>
        <w:contextualSpacing/>
        <w:sectPr w:rsidR="0007500D" w:rsidSect="0007500D">
          <w:headerReference w:type="first" r:id="rId12"/>
          <w:footerReference w:type="first" r:id="rId13"/>
          <w:pgSz w:w="12240" w:h="15840"/>
          <w:pgMar w:top="1440" w:right="1440" w:bottom="1440" w:left="1440" w:header="720" w:footer="720" w:gutter="0"/>
          <w:cols w:space="720"/>
          <w:vAlign w:val="center"/>
          <w:titlePg/>
          <w:docGrid w:linePitch="360"/>
        </w:sectPr>
      </w:pPr>
      <w:r>
        <w:t>Prof. Dr. Márcio Flávio Dutra Moraes</w:t>
      </w:r>
    </w:p>
    <w:p w14:paraId="0650FA15" w14:textId="77777777" w:rsidR="00261734" w:rsidRDefault="00261734" w:rsidP="009D7CCD">
      <w:pPr>
        <w:widowControl w:val="0"/>
        <w:spacing w:line="278" w:lineRule="auto"/>
        <w:contextualSpacing/>
        <w:sectPr w:rsidR="00261734" w:rsidSect="00261734">
          <w:footerReference w:type="default" r:id="rId14"/>
          <w:pgSz w:w="12240" w:h="15840"/>
          <w:pgMar w:top="1440" w:right="1440" w:bottom="1440" w:left="1440" w:header="720" w:footer="720" w:gutter="0"/>
          <w:cols w:space="720"/>
          <w:docGrid w:linePitch="360"/>
        </w:sectPr>
      </w:pPr>
    </w:p>
    <w:p w14:paraId="1334C495" w14:textId="4FDA5739" w:rsidR="005E4CC1" w:rsidRDefault="005E4CC1" w:rsidP="005E4CC1">
      <w:pPr>
        <w:widowControl w:val="0"/>
        <w:spacing w:line="278" w:lineRule="auto"/>
        <w:contextualSpacing/>
        <w:jc w:val="center"/>
      </w:pPr>
    </w:p>
    <w:p w14:paraId="09C5E72C" w14:textId="61DCAC8C" w:rsidR="005E4CC1" w:rsidRDefault="005E4CC1" w:rsidP="00AB7B37">
      <w:pPr>
        <w:pStyle w:val="Heading1"/>
      </w:pPr>
      <w:bookmarkStart w:id="0" w:name="_Toc220367194"/>
      <w:r>
        <w:t>RESUMO</w:t>
      </w:r>
      <w:bookmarkEnd w:id="0"/>
    </w:p>
    <w:p w14:paraId="69D4574A" w14:textId="77777777" w:rsidR="00AB7B37" w:rsidRPr="00AB7B37" w:rsidRDefault="00AB7B37" w:rsidP="00AB7B37"/>
    <w:p w14:paraId="72FC5DC5" w14:textId="13017242" w:rsidR="0088724E" w:rsidRDefault="00D979C6" w:rsidP="0088724E">
      <w:r w:rsidRPr="00D979C6">
        <w:t>A memória episódica integra componentes fundamentais da experiência, incluindo a identidade do</w:t>
      </w:r>
      <w:ins w:id="1" w:author="Grace Moraes" w:date="2026-01-29T10:12:00Z" w16du:dateUtc="2026-01-29T13:12:00Z">
        <w:r w:rsidR="007448B2">
          <w:t>s</w:t>
        </w:r>
      </w:ins>
      <w:r w:rsidRPr="00D979C6">
        <w:t xml:space="preserve"> indivíduo</w:t>
      </w:r>
      <w:ins w:id="2" w:author="Grace Moraes" w:date="2026-01-29T10:12:00Z" w16du:dateUtc="2026-01-29T13:12:00Z">
        <w:r w:rsidR="007448B2">
          <w:t>s</w:t>
        </w:r>
      </w:ins>
      <w:r w:rsidRPr="00D979C6">
        <w:t xml:space="preserve"> (“quem”) e o contexto espacial (“onde”). O hipocampo desempenha papel central na organização dessas informações, atuando como um indexador de memórias sociais e espaciais. No entanto, permanece pouco claro </w:t>
      </w:r>
      <w:del w:id="3" w:author="Grace Moraes" w:date="2026-01-29T10:13:00Z" w16du:dateUtc="2026-01-29T13:13:00Z">
        <w:r w:rsidRPr="00D979C6" w:rsidDel="007448B2">
          <w:delText>em que medida</w:delText>
        </w:r>
      </w:del>
      <w:ins w:id="4" w:author="Grace Moraes" w:date="2026-01-29T10:13:00Z" w16du:dateUtc="2026-01-29T13:13:00Z">
        <w:r w:rsidR="007448B2">
          <w:t>se</w:t>
        </w:r>
      </w:ins>
      <w:r w:rsidRPr="00D979C6">
        <w:t xml:space="preserve"> alterações robustas </w:t>
      </w:r>
      <w:ins w:id="5" w:author="Grace Moraes" w:date="2026-01-29T10:13:00Z" w16du:dateUtc="2026-01-29T13:13:00Z">
        <w:r w:rsidR="007448B2">
          <w:t>n</w:t>
        </w:r>
      </w:ins>
      <w:del w:id="6" w:author="Grace Moraes" w:date="2026-01-29T10:13:00Z" w16du:dateUtc="2026-01-29T13:13:00Z">
        <w:r w:rsidRPr="00D979C6" w:rsidDel="007448B2">
          <w:delText>d</w:delText>
        </w:r>
      </w:del>
      <w:r w:rsidRPr="00D979C6">
        <w:t>o contexto</w:t>
      </w:r>
      <w:r>
        <w:t xml:space="preserve">, </w:t>
      </w:r>
      <w:r w:rsidRPr="00D979C6">
        <w:t>especialmente quando acompanhadas por múltiplas pistas sensoriais</w:t>
      </w:r>
      <w:r>
        <w:t>,</w:t>
      </w:r>
      <w:r w:rsidRPr="00D979C6">
        <w:t xml:space="preserve"> modulam a expressão comportamental da memória social. Neste estudo, investigamos </w:t>
      </w:r>
      <w:del w:id="7" w:author="Grace Moraes" w:date="2026-01-29T10:13:00Z" w16du:dateUtc="2026-01-29T13:13:00Z">
        <w:r w:rsidRPr="00D979C6" w:rsidDel="007448B2">
          <w:delText>como a</w:delText>
        </w:r>
      </w:del>
      <w:ins w:id="8" w:author="Grace Moraes" w:date="2026-01-29T10:13:00Z" w16du:dateUtc="2026-01-29T13:13:00Z">
        <w:r w:rsidR="007448B2">
          <w:t>se a</w:t>
        </w:r>
      </w:ins>
      <w:r w:rsidRPr="00D979C6">
        <w:t xml:space="preserve"> estabilidade do contexto influencia o reconhecimento social em camundongos C57BL/6 e, simultaneamente, desenvolvemos e validamos uma ferramenta automatizada de análise comportamental </w:t>
      </w:r>
      <w:ins w:id="9" w:author="Grace Moraes" w:date="2026-01-29T10:17:00Z" w16du:dateUtc="2026-01-29T13:17:00Z">
        <w:r w:rsidR="007448B2" w:rsidRPr="00D979C6">
          <w:t>(</w:t>
        </w:r>
        <w:proofErr w:type="spellStart"/>
        <w:r w:rsidR="007448B2" w:rsidRPr="00D979C6">
          <w:t>Behavython</w:t>
        </w:r>
        <w:proofErr w:type="spellEnd"/>
        <w:r w:rsidR="007448B2" w:rsidRPr="00D979C6">
          <w:t>)</w:t>
        </w:r>
        <w:r w:rsidR="007448B2">
          <w:t xml:space="preserve"> </w:t>
        </w:r>
      </w:ins>
      <w:r w:rsidRPr="00D979C6">
        <w:t xml:space="preserve">baseada em redes neurais (DeepLabCut). Os animais foram submetidos à tarefa de reconhecimento social em dois cenários: um ambiente familiar (estável) e um ambiente novo com pistas </w:t>
      </w:r>
      <w:r w:rsidRPr="007448B2">
        <w:rPr>
          <w:highlight w:val="cyan"/>
          <w:rPrChange w:id="10" w:author="Grace Moraes" w:date="2026-01-29T10:16:00Z" w16du:dateUtc="2026-01-29T13:16:00Z">
            <w:rPr/>
          </w:rPrChange>
        </w:rPr>
        <w:t>multissensoriais alteradas</w:t>
      </w:r>
      <w:r w:rsidRPr="00D979C6">
        <w:t>. O comportamento foi quantificado manualmente e por meio do software desenvolvido</w:t>
      </w:r>
      <w:del w:id="11" w:author="Grace Moraes" w:date="2026-01-29T10:17:00Z" w16du:dateUtc="2026-01-29T13:17:00Z">
        <w:r w:rsidRPr="00D979C6" w:rsidDel="007448B2">
          <w:delText xml:space="preserve"> (Behavython)</w:delText>
        </w:r>
      </w:del>
      <w:r w:rsidRPr="00D979C6">
        <w:t>. Os resultados indicam que a memória social é um fenômeno robusto, expressa em ambos os contextos, sugerindo que o reconhecimento do conspecífico persiste mesmo diante de remapeamento ambiental. Observou-se, contudo, modulação do padrão global de exploração no contexto multissensorial, compatível com competição atencional/redistribuição de recursos entre o processamento espacial do ambiente e a exploração social. Adicionalmente, a ferramenta automatizada apresentou forte correlação com a análise manual (</w:t>
      </w:r>
      <w:r w:rsidR="00967B12" w:rsidRPr="00967B12">
        <w:t>R² variou de 0,77 a 0,98 dependendo da condição</w:t>
      </w:r>
      <w:r w:rsidRPr="00D979C6">
        <w:t>), validando sua eficácia. Conclui-se que a representação de identidade social se mantém funcionalmente preservada frente a mudanças ambientais, enquanto a carga multissensorial pode alterar a estratégia exploratória; e que a automação via estimativa de pose é um método preciso e escalável para a neurociência comportamental.</w:t>
      </w:r>
    </w:p>
    <w:p w14:paraId="72AA92A2" w14:textId="77777777" w:rsidR="00D979C6" w:rsidRDefault="00D979C6" w:rsidP="0088724E"/>
    <w:p w14:paraId="561D0A64" w14:textId="77777777" w:rsidR="009D7CCD" w:rsidRDefault="0088724E" w:rsidP="0088724E">
      <w:pPr>
        <w:sectPr w:rsidR="009D7CCD" w:rsidSect="00261734">
          <w:footerReference w:type="default" r:id="rId15"/>
          <w:pgSz w:w="12240" w:h="15840"/>
          <w:pgMar w:top="1440" w:right="1440" w:bottom="1440" w:left="1440" w:header="720" w:footer="720" w:gutter="0"/>
          <w:cols w:space="720"/>
          <w:docGrid w:linePitch="360"/>
        </w:sectPr>
      </w:pPr>
      <w:r>
        <w:t>Palavras-chave: Memória Social; Hipocampo; Contexto Espacial; Reconhecimento Social; DeepLabCut; Análise Automatizada.</w:t>
      </w:r>
    </w:p>
    <w:p w14:paraId="538FD6B7" w14:textId="30735D00" w:rsidR="0088724E" w:rsidRPr="0053738F" w:rsidRDefault="005E4CC1" w:rsidP="00AB7B37">
      <w:pPr>
        <w:pStyle w:val="Heading1"/>
        <w:rPr>
          <w:lang w:val="en-US"/>
        </w:rPr>
      </w:pPr>
      <w:bookmarkStart w:id="12" w:name="_Toc220367195"/>
      <w:r w:rsidRPr="0053738F">
        <w:rPr>
          <w:lang w:val="en-US"/>
        </w:rPr>
        <w:lastRenderedPageBreak/>
        <w:t>ABSTRACT</w:t>
      </w:r>
      <w:bookmarkEnd w:id="12"/>
    </w:p>
    <w:p w14:paraId="54C39966" w14:textId="77777777" w:rsidR="0088724E" w:rsidRPr="0053738F" w:rsidRDefault="0088724E" w:rsidP="0088724E">
      <w:pPr>
        <w:widowControl w:val="0"/>
        <w:spacing w:line="278" w:lineRule="auto"/>
        <w:contextualSpacing/>
        <w:rPr>
          <w:lang w:val="en-US"/>
        </w:rPr>
      </w:pPr>
    </w:p>
    <w:p w14:paraId="0374E586" w14:textId="208B1D81" w:rsidR="0088724E" w:rsidRDefault="00D979C6" w:rsidP="0088724E">
      <w:pPr>
        <w:rPr>
          <w:lang w:val="en-US"/>
        </w:rPr>
      </w:pPr>
      <w:r w:rsidRPr="00D979C6">
        <w:rPr>
          <w:lang w:val="en-US"/>
        </w:rPr>
        <w:t xml:space="preserve">Episodic memory integrates fundamental components of experience, including the individual’s identity (“who”) and spatial context (“where”). The hippocampus plays a central role in organizing this information, acting as an index for social and spatial memories. However, it remains unclear to what extent robust changes in context, especially when accompanied by multiple sensory cues, modulate the behavioral expression of social memory. In this study, we investigated how context stability influences social recognition in C57BL/6 mice, while simultaneously developing and validating an automated behavioral analysis tool based on neural networks (DeepLabCut). The animals underwent a social recognition task in two scenarios: a familiar (stable) environment and a novel environment with altered multisensory cues. Behavior was quantified both manually and using the developed software (Behavython). The results indicate that social memory is a robust phenomenon, expressed in both contexts, suggesting that conspecific recognition persists even in the face of environmental remapping. However, modulation of the overall exploration pattern was observed in the multisensory context, consistent with attentional competition/redistribution of resources between spatial processing of the environment and social exploration. Additionally, the automated tool showed a strong correlation with manual analysis (R² </w:t>
      </w:r>
      <w:r w:rsidR="00967B12">
        <w:rPr>
          <w:lang w:val="en-US"/>
        </w:rPr>
        <w:t>varied from 0.77 to 0.98 depending on condition analyzed)</w:t>
      </w:r>
      <w:r w:rsidRPr="00967B12">
        <w:rPr>
          <w:lang w:val="en-US"/>
        </w:rPr>
        <w:t xml:space="preserve">, validating its efficacy. </w:t>
      </w:r>
      <w:r w:rsidRPr="00D979C6">
        <w:rPr>
          <w:lang w:val="en-US"/>
        </w:rPr>
        <w:t>We conclude that the representation of social identity remains functionally preserved despite environmental changes, whereas multisensory load can alter exploratory strategy; and that automation via pose estimation is a precise and scalable method for behavioral neuroscience.</w:t>
      </w:r>
    </w:p>
    <w:p w14:paraId="52948674" w14:textId="77777777" w:rsidR="00D979C6" w:rsidRPr="0088724E" w:rsidRDefault="00D979C6" w:rsidP="0088724E">
      <w:pPr>
        <w:rPr>
          <w:lang w:val="en-US"/>
        </w:rPr>
      </w:pPr>
    </w:p>
    <w:p w14:paraId="747B5078" w14:textId="77777777" w:rsidR="007B5C9D" w:rsidRDefault="0088724E" w:rsidP="0088724E">
      <w:pPr>
        <w:rPr>
          <w:lang w:val="en-US"/>
        </w:rPr>
        <w:sectPr w:rsidR="007B5C9D" w:rsidSect="00261734">
          <w:footerReference w:type="default" r:id="rId16"/>
          <w:pgSz w:w="12240" w:h="15840"/>
          <w:pgMar w:top="1440" w:right="1440" w:bottom="1440" w:left="1440" w:header="720" w:footer="720" w:gutter="0"/>
          <w:cols w:space="720"/>
          <w:docGrid w:linePitch="360"/>
        </w:sectPr>
      </w:pPr>
      <w:r w:rsidRPr="0088724E">
        <w:rPr>
          <w:lang w:val="en-US"/>
        </w:rPr>
        <w:t>Keywords: Social Memory; Hippocampus; Spatial Context; Social Recognition; DeepLabCut; Automated Analysis.</w:t>
      </w:r>
    </w:p>
    <w:sdt>
      <w:sdtPr>
        <w:rPr>
          <w:rFonts w:ascii="Arial" w:eastAsiaTheme="minorHAnsi" w:hAnsi="Arial" w:cstheme="minorBidi"/>
          <w:color w:val="000000" w:themeColor="text1"/>
          <w:kern w:val="2"/>
          <w:sz w:val="24"/>
          <w:szCs w:val="24"/>
          <w:lang w:eastAsia="en-US"/>
          <w14:ligatures w14:val="standardContextual"/>
        </w:rPr>
        <w:id w:val="-1723672365"/>
        <w:docPartObj>
          <w:docPartGallery w:val="Table of Contents"/>
          <w:docPartUnique/>
        </w:docPartObj>
      </w:sdtPr>
      <w:sdtEndPr>
        <w:rPr>
          <w:b/>
          <w:bCs/>
        </w:rPr>
      </w:sdtEndPr>
      <w:sdtContent>
        <w:p w14:paraId="1A72C3DF" w14:textId="04C90A4E" w:rsidR="006F1902" w:rsidRPr="00BE055F" w:rsidRDefault="00BE055F" w:rsidP="00BE055F">
          <w:pPr>
            <w:pStyle w:val="TOCHeading"/>
            <w:jc w:val="center"/>
            <w:rPr>
              <w:rStyle w:val="Heading1Char"/>
              <w:b/>
              <w:bCs/>
              <w:lang w:val="en-US"/>
            </w:rPr>
          </w:pPr>
          <w:r w:rsidRPr="00BE055F">
            <w:rPr>
              <w:rStyle w:val="Heading1Char"/>
              <w:b/>
              <w:bCs/>
              <w:lang w:val="en-US"/>
            </w:rPr>
            <w:t>SUMÁRIO</w:t>
          </w:r>
        </w:p>
        <w:p w14:paraId="0D3492BC" w14:textId="77777777" w:rsidR="006F1902" w:rsidRPr="004C2EDB" w:rsidRDefault="006F1902" w:rsidP="006F1902">
          <w:pPr>
            <w:rPr>
              <w:lang w:val="en-US" w:eastAsia="pt-BR"/>
            </w:rPr>
          </w:pPr>
        </w:p>
        <w:p w14:paraId="37137F19" w14:textId="683C7DBE" w:rsidR="00E97C15" w:rsidRDefault="006F1902">
          <w:pPr>
            <w:pStyle w:val="TOC1"/>
            <w:tabs>
              <w:tab w:val="right" w:leader="dot" w:pos="9350"/>
            </w:tabs>
            <w:rPr>
              <w:rFonts w:asciiTheme="minorHAnsi" w:eastAsiaTheme="minorEastAsia" w:hAnsiTheme="minorHAnsi"/>
              <w:noProof/>
              <w:color w:val="auto"/>
              <w:lang w:eastAsia="pt-BR"/>
            </w:rPr>
          </w:pPr>
          <w:r w:rsidRPr="006F1902">
            <w:rPr>
              <w:sz w:val="20"/>
              <w:szCs w:val="20"/>
            </w:rPr>
            <w:fldChar w:fldCharType="begin"/>
          </w:r>
          <w:r w:rsidRPr="006F1902">
            <w:rPr>
              <w:sz w:val="20"/>
              <w:szCs w:val="20"/>
            </w:rPr>
            <w:instrText xml:space="preserve"> TOC \o "1-3" \h \z \u </w:instrText>
          </w:r>
          <w:r w:rsidRPr="006F1902">
            <w:rPr>
              <w:sz w:val="20"/>
              <w:szCs w:val="20"/>
            </w:rPr>
            <w:fldChar w:fldCharType="separate"/>
          </w:r>
          <w:hyperlink w:anchor="_Toc220367194" w:history="1">
            <w:r w:rsidR="00E97C15" w:rsidRPr="00B851BE">
              <w:rPr>
                <w:rStyle w:val="Hyperlink"/>
                <w:noProof/>
              </w:rPr>
              <w:t>RESUMO</w:t>
            </w:r>
            <w:r w:rsidR="00E97C15">
              <w:rPr>
                <w:noProof/>
                <w:webHidden/>
              </w:rPr>
              <w:tab/>
            </w:r>
            <w:r w:rsidR="00E97C15">
              <w:rPr>
                <w:noProof/>
                <w:webHidden/>
              </w:rPr>
              <w:fldChar w:fldCharType="begin"/>
            </w:r>
            <w:r w:rsidR="00E97C15">
              <w:rPr>
                <w:noProof/>
                <w:webHidden/>
              </w:rPr>
              <w:instrText xml:space="preserve"> PAGEREF _Toc220367194 \h </w:instrText>
            </w:r>
            <w:r w:rsidR="00E97C15">
              <w:rPr>
                <w:noProof/>
                <w:webHidden/>
              </w:rPr>
            </w:r>
            <w:r w:rsidR="00E97C15">
              <w:rPr>
                <w:noProof/>
                <w:webHidden/>
              </w:rPr>
              <w:fldChar w:fldCharType="separate"/>
            </w:r>
            <w:r w:rsidR="000E4C1B">
              <w:rPr>
                <w:noProof/>
                <w:webHidden/>
              </w:rPr>
              <w:t>4</w:t>
            </w:r>
            <w:r w:rsidR="00E97C15">
              <w:rPr>
                <w:noProof/>
                <w:webHidden/>
              </w:rPr>
              <w:fldChar w:fldCharType="end"/>
            </w:r>
          </w:hyperlink>
        </w:p>
        <w:p w14:paraId="01FFAA04" w14:textId="7B6C3931" w:rsidR="00E97C15" w:rsidRDefault="00E97C15">
          <w:pPr>
            <w:pStyle w:val="TOC1"/>
            <w:tabs>
              <w:tab w:val="right" w:leader="dot" w:pos="9350"/>
            </w:tabs>
            <w:rPr>
              <w:rFonts w:asciiTheme="minorHAnsi" w:eastAsiaTheme="minorEastAsia" w:hAnsiTheme="minorHAnsi"/>
              <w:noProof/>
              <w:color w:val="auto"/>
              <w:lang w:eastAsia="pt-BR"/>
            </w:rPr>
          </w:pPr>
          <w:hyperlink w:anchor="_Toc220367195" w:history="1">
            <w:r w:rsidRPr="00B851BE">
              <w:rPr>
                <w:rStyle w:val="Hyperlink"/>
                <w:noProof/>
                <w:lang w:val="en-US"/>
              </w:rPr>
              <w:t>ABSTRACT</w:t>
            </w:r>
            <w:r>
              <w:rPr>
                <w:noProof/>
                <w:webHidden/>
              </w:rPr>
              <w:tab/>
            </w:r>
            <w:r>
              <w:rPr>
                <w:noProof/>
                <w:webHidden/>
              </w:rPr>
              <w:fldChar w:fldCharType="begin"/>
            </w:r>
            <w:r>
              <w:rPr>
                <w:noProof/>
                <w:webHidden/>
              </w:rPr>
              <w:instrText xml:space="preserve"> PAGEREF _Toc220367195 \h </w:instrText>
            </w:r>
            <w:r>
              <w:rPr>
                <w:noProof/>
                <w:webHidden/>
              </w:rPr>
            </w:r>
            <w:r>
              <w:rPr>
                <w:noProof/>
                <w:webHidden/>
              </w:rPr>
              <w:fldChar w:fldCharType="separate"/>
            </w:r>
            <w:r w:rsidR="000E4C1B">
              <w:rPr>
                <w:noProof/>
                <w:webHidden/>
              </w:rPr>
              <w:t>5</w:t>
            </w:r>
            <w:r>
              <w:rPr>
                <w:noProof/>
                <w:webHidden/>
              </w:rPr>
              <w:fldChar w:fldCharType="end"/>
            </w:r>
          </w:hyperlink>
        </w:p>
        <w:p w14:paraId="482A1D51" w14:textId="4C15CB1B" w:rsidR="00E97C15" w:rsidRDefault="00E97C15">
          <w:pPr>
            <w:pStyle w:val="TOC1"/>
            <w:tabs>
              <w:tab w:val="right" w:leader="dot" w:pos="9350"/>
            </w:tabs>
            <w:rPr>
              <w:rFonts w:asciiTheme="minorHAnsi" w:eastAsiaTheme="minorEastAsia" w:hAnsiTheme="minorHAnsi"/>
              <w:noProof/>
              <w:color w:val="auto"/>
              <w:lang w:eastAsia="pt-BR"/>
            </w:rPr>
          </w:pPr>
          <w:hyperlink w:anchor="_Toc220367196" w:history="1">
            <w:r w:rsidRPr="00B851BE">
              <w:rPr>
                <w:rStyle w:val="Hyperlink"/>
                <w:noProof/>
              </w:rPr>
              <w:t>INTRODUÇÃO</w:t>
            </w:r>
            <w:r>
              <w:rPr>
                <w:noProof/>
                <w:webHidden/>
              </w:rPr>
              <w:tab/>
            </w:r>
            <w:r>
              <w:rPr>
                <w:noProof/>
                <w:webHidden/>
              </w:rPr>
              <w:fldChar w:fldCharType="begin"/>
            </w:r>
            <w:r>
              <w:rPr>
                <w:noProof/>
                <w:webHidden/>
              </w:rPr>
              <w:instrText xml:space="preserve"> PAGEREF _Toc220367196 \h </w:instrText>
            </w:r>
            <w:r>
              <w:rPr>
                <w:noProof/>
                <w:webHidden/>
              </w:rPr>
            </w:r>
            <w:r>
              <w:rPr>
                <w:noProof/>
                <w:webHidden/>
              </w:rPr>
              <w:fldChar w:fldCharType="separate"/>
            </w:r>
            <w:r w:rsidR="000E4C1B">
              <w:rPr>
                <w:noProof/>
                <w:webHidden/>
              </w:rPr>
              <w:t>10</w:t>
            </w:r>
            <w:r>
              <w:rPr>
                <w:noProof/>
                <w:webHidden/>
              </w:rPr>
              <w:fldChar w:fldCharType="end"/>
            </w:r>
          </w:hyperlink>
        </w:p>
        <w:p w14:paraId="12B3794F" w14:textId="3CFFE8EF" w:rsidR="00E97C15" w:rsidRDefault="003E3570">
          <w:pPr>
            <w:pStyle w:val="TOC2"/>
            <w:tabs>
              <w:tab w:val="right" w:leader="dot" w:pos="9350"/>
            </w:tabs>
            <w:rPr>
              <w:rFonts w:asciiTheme="minorHAnsi" w:eastAsiaTheme="minorEastAsia" w:hAnsiTheme="minorHAnsi"/>
              <w:noProof/>
              <w:color w:val="auto"/>
              <w:lang w:eastAsia="pt-BR"/>
            </w:rPr>
          </w:pPr>
          <w:hyperlink w:anchor="_Toc220367197" w:history="1">
            <w:r w:rsidRPr="00B851BE">
              <w:rPr>
                <w:rStyle w:val="Hyperlink"/>
                <w:noProof/>
              </w:rPr>
              <w:t>A memória como o arcabouço do tempo e espaço subjetivos</w:t>
            </w:r>
            <w:r w:rsidR="00E97C15">
              <w:rPr>
                <w:noProof/>
                <w:webHidden/>
              </w:rPr>
              <w:tab/>
            </w:r>
            <w:r w:rsidR="00E97C15">
              <w:rPr>
                <w:noProof/>
                <w:webHidden/>
              </w:rPr>
              <w:fldChar w:fldCharType="begin"/>
            </w:r>
            <w:r w:rsidR="00E97C15">
              <w:rPr>
                <w:noProof/>
                <w:webHidden/>
              </w:rPr>
              <w:instrText xml:space="preserve"> PAGEREF _Toc220367197 \h </w:instrText>
            </w:r>
            <w:r w:rsidR="00E97C15">
              <w:rPr>
                <w:noProof/>
                <w:webHidden/>
              </w:rPr>
            </w:r>
            <w:r w:rsidR="00E97C15">
              <w:rPr>
                <w:noProof/>
                <w:webHidden/>
              </w:rPr>
              <w:fldChar w:fldCharType="separate"/>
            </w:r>
            <w:r w:rsidR="000E4C1B">
              <w:rPr>
                <w:noProof/>
                <w:webHidden/>
              </w:rPr>
              <w:t>10</w:t>
            </w:r>
            <w:r w:rsidR="00E97C15">
              <w:rPr>
                <w:noProof/>
                <w:webHidden/>
              </w:rPr>
              <w:fldChar w:fldCharType="end"/>
            </w:r>
          </w:hyperlink>
        </w:p>
        <w:p w14:paraId="0A417DC1" w14:textId="20DAAEB5" w:rsidR="00E97C15" w:rsidRDefault="003E3570">
          <w:pPr>
            <w:pStyle w:val="TOC2"/>
            <w:tabs>
              <w:tab w:val="right" w:leader="dot" w:pos="9350"/>
            </w:tabs>
            <w:rPr>
              <w:rFonts w:asciiTheme="minorHAnsi" w:eastAsiaTheme="minorEastAsia" w:hAnsiTheme="minorHAnsi"/>
              <w:noProof/>
              <w:color w:val="auto"/>
              <w:lang w:eastAsia="pt-BR"/>
            </w:rPr>
          </w:pPr>
          <w:hyperlink w:anchor="_Toc220367198" w:history="1">
            <w:r w:rsidRPr="00B851BE">
              <w:rPr>
                <w:rStyle w:val="Hyperlink"/>
                <w:noProof/>
              </w:rPr>
              <w:t>O hipocampo como bibliotecário</w:t>
            </w:r>
            <w:r w:rsidR="00E97C15">
              <w:rPr>
                <w:noProof/>
                <w:webHidden/>
              </w:rPr>
              <w:tab/>
            </w:r>
            <w:r w:rsidR="00E97C15">
              <w:rPr>
                <w:noProof/>
                <w:webHidden/>
              </w:rPr>
              <w:fldChar w:fldCharType="begin"/>
            </w:r>
            <w:r w:rsidR="00E97C15">
              <w:rPr>
                <w:noProof/>
                <w:webHidden/>
              </w:rPr>
              <w:instrText xml:space="preserve"> PAGEREF _Toc220367198 \h </w:instrText>
            </w:r>
            <w:r w:rsidR="00E97C15">
              <w:rPr>
                <w:noProof/>
                <w:webHidden/>
              </w:rPr>
            </w:r>
            <w:r w:rsidR="00E97C15">
              <w:rPr>
                <w:noProof/>
                <w:webHidden/>
              </w:rPr>
              <w:fldChar w:fldCharType="separate"/>
            </w:r>
            <w:r w:rsidR="000E4C1B">
              <w:rPr>
                <w:noProof/>
                <w:webHidden/>
              </w:rPr>
              <w:t>13</w:t>
            </w:r>
            <w:r w:rsidR="00E97C15">
              <w:rPr>
                <w:noProof/>
                <w:webHidden/>
              </w:rPr>
              <w:fldChar w:fldCharType="end"/>
            </w:r>
          </w:hyperlink>
        </w:p>
        <w:p w14:paraId="0D82157B" w14:textId="74581376" w:rsidR="00E97C15" w:rsidRDefault="003E3570">
          <w:pPr>
            <w:pStyle w:val="TOC2"/>
            <w:tabs>
              <w:tab w:val="right" w:leader="dot" w:pos="9350"/>
            </w:tabs>
            <w:rPr>
              <w:rFonts w:asciiTheme="minorHAnsi" w:eastAsiaTheme="minorEastAsia" w:hAnsiTheme="minorHAnsi"/>
              <w:noProof/>
              <w:color w:val="auto"/>
              <w:lang w:eastAsia="pt-BR"/>
            </w:rPr>
          </w:pPr>
          <w:hyperlink w:anchor="_Toc220367199" w:history="1">
            <w:r w:rsidRPr="00B851BE">
              <w:rPr>
                <w:rStyle w:val="Hyperlink"/>
                <w:noProof/>
              </w:rPr>
              <w:t>Ferramentas de ia na automatização da análise comportamental</w:t>
            </w:r>
            <w:r w:rsidR="00E97C15">
              <w:rPr>
                <w:noProof/>
                <w:webHidden/>
              </w:rPr>
              <w:tab/>
            </w:r>
            <w:r w:rsidR="00E97C15">
              <w:rPr>
                <w:noProof/>
                <w:webHidden/>
              </w:rPr>
              <w:fldChar w:fldCharType="begin"/>
            </w:r>
            <w:r w:rsidR="00E97C15">
              <w:rPr>
                <w:noProof/>
                <w:webHidden/>
              </w:rPr>
              <w:instrText xml:space="preserve"> PAGEREF _Toc220367199 \h </w:instrText>
            </w:r>
            <w:r w:rsidR="00E97C15">
              <w:rPr>
                <w:noProof/>
                <w:webHidden/>
              </w:rPr>
            </w:r>
            <w:r w:rsidR="00E97C15">
              <w:rPr>
                <w:noProof/>
                <w:webHidden/>
              </w:rPr>
              <w:fldChar w:fldCharType="separate"/>
            </w:r>
            <w:r w:rsidR="000E4C1B">
              <w:rPr>
                <w:noProof/>
                <w:webHidden/>
              </w:rPr>
              <w:t>16</w:t>
            </w:r>
            <w:r w:rsidR="00E97C15">
              <w:rPr>
                <w:noProof/>
                <w:webHidden/>
              </w:rPr>
              <w:fldChar w:fldCharType="end"/>
            </w:r>
          </w:hyperlink>
        </w:p>
        <w:p w14:paraId="527EC448" w14:textId="0E8E1724" w:rsidR="00E97C15" w:rsidRDefault="00E97C15">
          <w:pPr>
            <w:pStyle w:val="TOC1"/>
            <w:tabs>
              <w:tab w:val="right" w:leader="dot" w:pos="9350"/>
            </w:tabs>
            <w:rPr>
              <w:rFonts w:asciiTheme="minorHAnsi" w:eastAsiaTheme="minorEastAsia" w:hAnsiTheme="minorHAnsi"/>
              <w:noProof/>
              <w:color w:val="auto"/>
              <w:lang w:eastAsia="pt-BR"/>
            </w:rPr>
          </w:pPr>
          <w:hyperlink w:anchor="_Toc220367200" w:history="1">
            <w:r w:rsidRPr="00B851BE">
              <w:rPr>
                <w:rStyle w:val="Hyperlink"/>
                <w:noProof/>
              </w:rPr>
              <w:t>JUSTIFICATIVA</w:t>
            </w:r>
            <w:r>
              <w:rPr>
                <w:noProof/>
                <w:webHidden/>
              </w:rPr>
              <w:tab/>
            </w:r>
            <w:r>
              <w:rPr>
                <w:noProof/>
                <w:webHidden/>
              </w:rPr>
              <w:fldChar w:fldCharType="begin"/>
            </w:r>
            <w:r>
              <w:rPr>
                <w:noProof/>
                <w:webHidden/>
              </w:rPr>
              <w:instrText xml:space="preserve"> PAGEREF _Toc220367200 \h </w:instrText>
            </w:r>
            <w:r>
              <w:rPr>
                <w:noProof/>
                <w:webHidden/>
              </w:rPr>
            </w:r>
            <w:r>
              <w:rPr>
                <w:noProof/>
                <w:webHidden/>
              </w:rPr>
              <w:fldChar w:fldCharType="separate"/>
            </w:r>
            <w:r w:rsidR="000E4C1B">
              <w:rPr>
                <w:noProof/>
                <w:webHidden/>
              </w:rPr>
              <w:t>18</w:t>
            </w:r>
            <w:r>
              <w:rPr>
                <w:noProof/>
                <w:webHidden/>
              </w:rPr>
              <w:fldChar w:fldCharType="end"/>
            </w:r>
          </w:hyperlink>
        </w:p>
        <w:p w14:paraId="643CEBA0" w14:textId="1D1DA847" w:rsidR="00E97C15" w:rsidRDefault="00E97C15">
          <w:pPr>
            <w:pStyle w:val="TOC1"/>
            <w:tabs>
              <w:tab w:val="right" w:leader="dot" w:pos="9350"/>
            </w:tabs>
            <w:rPr>
              <w:rFonts w:asciiTheme="minorHAnsi" w:eastAsiaTheme="minorEastAsia" w:hAnsiTheme="minorHAnsi"/>
              <w:noProof/>
              <w:color w:val="auto"/>
              <w:lang w:eastAsia="pt-BR"/>
            </w:rPr>
          </w:pPr>
          <w:hyperlink w:anchor="_Toc220367201" w:history="1">
            <w:r w:rsidRPr="00B851BE">
              <w:rPr>
                <w:rStyle w:val="Hyperlink"/>
                <w:noProof/>
              </w:rPr>
              <w:t>OBJETIVOS</w:t>
            </w:r>
            <w:r>
              <w:rPr>
                <w:noProof/>
                <w:webHidden/>
              </w:rPr>
              <w:tab/>
            </w:r>
            <w:r>
              <w:rPr>
                <w:noProof/>
                <w:webHidden/>
              </w:rPr>
              <w:fldChar w:fldCharType="begin"/>
            </w:r>
            <w:r>
              <w:rPr>
                <w:noProof/>
                <w:webHidden/>
              </w:rPr>
              <w:instrText xml:space="preserve"> PAGEREF _Toc220367201 \h </w:instrText>
            </w:r>
            <w:r>
              <w:rPr>
                <w:noProof/>
                <w:webHidden/>
              </w:rPr>
            </w:r>
            <w:r>
              <w:rPr>
                <w:noProof/>
                <w:webHidden/>
              </w:rPr>
              <w:fldChar w:fldCharType="separate"/>
            </w:r>
            <w:r w:rsidR="000E4C1B">
              <w:rPr>
                <w:noProof/>
                <w:webHidden/>
              </w:rPr>
              <w:t>19</w:t>
            </w:r>
            <w:r>
              <w:rPr>
                <w:noProof/>
                <w:webHidden/>
              </w:rPr>
              <w:fldChar w:fldCharType="end"/>
            </w:r>
          </w:hyperlink>
        </w:p>
        <w:p w14:paraId="1028416E" w14:textId="068700CE" w:rsidR="00E97C15" w:rsidRDefault="003E3570">
          <w:pPr>
            <w:pStyle w:val="TOC2"/>
            <w:tabs>
              <w:tab w:val="right" w:leader="dot" w:pos="9350"/>
            </w:tabs>
            <w:rPr>
              <w:rFonts w:asciiTheme="minorHAnsi" w:eastAsiaTheme="minorEastAsia" w:hAnsiTheme="minorHAnsi"/>
              <w:noProof/>
              <w:color w:val="auto"/>
              <w:lang w:eastAsia="pt-BR"/>
            </w:rPr>
          </w:pPr>
          <w:hyperlink w:anchor="_Toc220367202" w:history="1">
            <w:r w:rsidRPr="00B851BE">
              <w:rPr>
                <w:rStyle w:val="Hyperlink"/>
                <w:noProof/>
              </w:rPr>
              <w:t>Objetivo geral</w:t>
            </w:r>
            <w:r w:rsidR="00E97C15">
              <w:rPr>
                <w:noProof/>
                <w:webHidden/>
              </w:rPr>
              <w:tab/>
            </w:r>
            <w:r w:rsidR="00E97C15">
              <w:rPr>
                <w:noProof/>
                <w:webHidden/>
              </w:rPr>
              <w:fldChar w:fldCharType="begin"/>
            </w:r>
            <w:r w:rsidR="00E97C15">
              <w:rPr>
                <w:noProof/>
                <w:webHidden/>
              </w:rPr>
              <w:instrText xml:space="preserve"> PAGEREF _Toc220367202 \h </w:instrText>
            </w:r>
            <w:r w:rsidR="00E97C15">
              <w:rPr>
                <w:noProof/>
                <w:webHidden/>
              </w:rPr>
            </w:r>
            <w:r w:rsidR="00E97C15">
              <w:rPr>
                <w:noProof/>
                <w:webHidden/>
              </w:rPr>
              <w:fldChar w:fldCharType="separate"/>
            </w:r>
            <w:r w:rsidR="000E4C1B">
              <w:rPr>
                <w:noProof/>
                <w:webHidden/>
              </w:rPr>
              <w:t>19</w:t>
            </w:r>
            <w:r w:rsidR="00E97C15">
              <w:rPr>
                <w:noProof/>
                <w:webHidden/>
              </w:rPr>
              <w:fldChar w:fldCharType="end"/>
            </w:r>
          </w:hyperlink>
        </w:p>
        <w:p w14:paraId="7362C671" w14:textId="3E750344" w:rsidR="00E97C15" w:rsidRDefault="003E3570">
          <w:pPr>
            <w:pStyle w:val="TOC2"/>
            <w:tabs>
              <w:tab w:val="right" w:leader="dot" w:pos="9350"/>
            </w:tabs>
            <w:rPr>
              <w:rFonts w:asciiTheme="minorHAnsi" w:eastAsiaTheme="minorEastAsia" w:hAnsiTheme="minorHAnsi"/>
              <w:noProof/>
              <w:color w:val="auto"/>
              <w:lang w:eastAsia="pt-BR"/>
            </w:rPr>
          </w:pPr>
          <w:hyperlink w:anchor="_Toc220367203" w:history="1">
            <w:r w:rsidRPr="00B851BE">
              <w:rPr>
                <w:rStyle w:val="Hyperlink"/>
                <w:noProof/>
              </w:rPr>
              <w:t>Objetivos específicos</w:t>
            </w:r>
            <w:r w:rsidR="00E97C15">
              <w:rPr>
                <w:noProof/>
                <w:webHidden/>
              </w:rPr>
              <w:tab/>
            </w:r>
            <w:r w:rsidR="00E97C15">
              <w:rPr>
                <w:noProof/>
                <w:webHidden/>
              </w:rPr>
              <w:fldChar w:fldCharType="begin"/>
            </w:r>
            <w:r w:rsidR="00E97C15">
              <w:rPr>
                <w:noProof/>
                <w:webHidden/>
              </w:rPr>
              <w:instrText xml:space="preserve"> PAGEREF _Toc220367203 \h </w:instrText>
            </w:r>
            <w:r w:rsidR="00E97C15">
              <w:rPr>
                <w:noProof/>
                <w:webHidden/>
              </w:rPr>
            </w:r>
            <w:r w:rsidR="00E97C15">
              <w:rPr>
                <w:noProof/>
                <w:webHidden/>
              </w:rPr>
              <w:fldChar w:fldCharType="separate"/>
            </w:r>
            <w:r w:rsidR="000E4C1B">
              <w:rPr>
                <w:noProof/>
                <w:webHidden/>
              </w:rPr>
              <w:t>19</w:t>
            </w:r>
            <w:r w:rsidR="00E97C15">
              <w:rPr>
                <w:noProof/>
                <w:webHidden/>
              </w:rPr>
              <w:fldChar w:fldCharType="end"/>
            </w:r>
          </w:hyperlink>
        </w:p>
        <w:p w14:paraId="2F63C0B5" w14:textId="08F898D3" w:rsidR="00E97C15" w:rsidRDefault="00E97C15">
          <w:pPr>
            <w:pStyle w:val="TOC1"/>
            <w:tabs>
              <w:tab w:val="right" w:leader="dot" w:pos="9350"/>
            </w:tabs>
            <w:rPr>
              <w:rFonts w:asciiTheme="minorHAnsi" w:eastAsiaTheme="minorEastAsia" w:hAnsiTheme="minorHAnsi"/>
              <w:noProof/>
              <w:color w:val="auto"/>
              <w:lang w:eastAsia="pt-BR"/>
            </w:rPr>
          </w:pPr>
          <w:hyperlink w:anchor="_Toc220367204" w:history="1">
            <w:r w:rsidRPr="00B851BE">
              <w:rPr>
                <w:rStyle w:val="Hyperlink"/>
                <w:noProof/>
              </w:rPr>
              <w:t>MATERIAIS E MÉTODOS</w:t>
            </w:r>
            <w:r>
              <w:rPr>
                <w:noProof/>
                <w:webHidden/>
              </w:rPr>
              <w:tab/>
            </w:r>
            <w:r>
              <w:rPr>
                <w:noProof/>
                <w:webHidden/>
              </w:rPr>
              <w:fldChar w:fldCharType="begin"/>
            </w:r>
            <w:r>
              <w:rPr>
                <w:noProof/>
                <w:webHidden/>
              </w:rPr>
              <w:instrText xml:space="preserve"> PAGEREF _Toc220367204 \h </w:instrText>
            </w:r>
            <w:r>
              <w:rPr>
                <w:noProof/>
                <w:webHidden/>
              </w:rPr>
            </w:r>
            <w:r>
              <w:rPr>
                <w:noProof/>
                <w:webHidden/>
              </w:rPr>
              <w:fldChar w:fldCharType="separate"/>
            </w:r>
            <w:r w:rsidR="000E4C1B">
              <w:rPr>
                <w:noProof/>
                <w:webHidden/>
              </w:rPr>
              <w:t>20</w:t>
            </w:r>
            <w:r>
              <w:rPr>
                <w:noProof/>
                <w:webHidden/>
              </w:rPr>
              <w:fldChar w:fldCharType="end"/>
            </w:r>
          </w:hyperlink>
        </w:p>
        <w:p w14:paraId="20E4A9B6" w14:textId="0C038B8A" w:rsidR="00E97C15" w:rsidRDefault="00E97C15">
          <w:pPr>
            <w:pStyle w:val="TOC2"/>
            <w:tabs>
              <w:tab w:val="right" w:leader="dot" w:pos="9350"/>
            </w:tabs>
            <w:rPr>
              <w:rFonts w:asciiTheme="minorHAnsi" w:eastAsiaTheme="minorEastAsia" w:hAnsiTheme="minorHAnsi"/>
              <w:noProof/>
              <w:color w:val="auto"/>
              <w:lang w:eastAsia="pt-BR"/>
            </w:rPr>
          </w:pPr>
          <w:hyperlink w:anchor="_Toc220367205" w:history="1">
            <w:r w:rsidRPr="00B851BE">
              <w:rPr>
                <w:rStyle w:val="Hyperlink"/>
                <w:noProof/>
              </w:rPr>
              <w:t>ANIMAIS</w:t>
            </w:r>
            <w:r>
              <w:rPr>
                <w:noProof/>
                <w:webHidden/>
              </w:rPr>
              <w:tab/>
            </w:r>
            <w:r>
              <w:rPr>
                <w:noProof/>
                <w:webHidden/>
              </w:rPr>
              <w:fldChar w:fldCharType="begin"/>
            </w:r>
            <w:r>
              <w:rPr>
                <w:noProof/>
                <w:webHidden/>
              </w:rPr>
              <w:instrText xml:space="preserve"> PAGEREF _Toc220367205 \h </w:instrText>
            </w:r>
            <w:r>
              <w:rPr>
                <w:noProof/>
                <w:webHidden/>
              </w:rPr>
            </w:r>
            <w:r>
              <w:rPr>
                <w:noProof/>
                <w:webHidden/>
              </w:rPr>
              <w:fldChar w:fldCharType="separate"/>
            </w:r>
            <w:r w:rsidR="000E4C1B">
              <w:rPr>
                <w:noProof/>
                <w:webHidden/>
              </w:rPr>
              <w:t>20</w:t>
            </w:r>
            <w:r>
              <w:rPr>
                <w:noProof/>
                <w:webHidden/>
              </w:rPr>
              <w:fldChar w:fldCharType="end"/>
            </w:r>
          </w:hyperlink>
        </w:p>
        <w:p w14:paraId="7F4F694E" w14:textId="2DBAFF34" w:rsidR="00E97C15" w:rsidRDefault="00E97C15">
          <w:pPr>
            <w:pStyle w:val="TOC2"/>
            <w:tabs>
              <w:tab w:val="right" w:leader="dot" w:pos="9350"/>
            </w:tabs>
            <w:rPr>
              <w:rFonts w:asciiTheme="minorHAnsi" w:eastAsiaTheme="minorEastAsia" w:hAnsiTheme="minorHAnsi"/>
              <w:noProof/>
              <w:color w:val="auto"/>
              <w:lang w:eastAsia="pt-BR"/>
            </w:rPr>
          </w:pPr>
          <w:hyperlink w:anchor="_Toc220367206" w:history="1">
            <w:r w:rsidRPr="00B851BE">
              <w:rPr>
                <w:rStyle w:val="Hyperlink"/>
                <w:noProof/>
              </w:rPr>
              <w:t>TAREFA DE RECONHECIMENTO SOCIAL</w:t>
            </w:r>
            <w:r>
              <w:rPr>
                <w:noProof/>
                <w:webHidden/>
              </w:rPr>
              <w:tab/>
            </w:r>
            <w:r>
              <w:rPr>
                <w:noProof/>
                <w:webHidden/>
              </w:rPr>
              <w:fldChar w:fldCharType="begin"/>
            </w:r>
            <w:r>
              <w:rPr>
                <w:noProof/>
                <w:webHidden/>
              </w:rPr>
              <w:instrText xml:space="preserve"> PAGEREF _Toc220367206 \h </w:instrText>
            </w:r>
            <w:r>
              <w:rPr>
                <w:noProof/>
                <w:webHidden/>
              </w:rPr>
            </w:r>
            <w:r>
              <w:rPr>
                <w:noProof/>
                <w:webHidden/>
              </w:rPr>
              <w:fldChar w:fldCharType="separate"/>
            </w:r>
            <w:r w:rsidR="000E4C1B">
              <w:rPr>
                <w:noProof/>
                <w:webHidden/>
              </w:rPr>
              <w:t>21</w:t>
            </w:r>
            <w:r>
              <w:rPr>
                <w:noProof/>
                <w:webHidden/>
              </w:rPr>
              <w:fldChar w:fldCharType="end"/>
            </w:r>
          </w:hyperlink>
        </w:p>
        <w:p w14:paraId="2487CC66" w14:textId="399F9C66" w:rsidR="00E97C15" w:rsidRDefault="00E97C15">
          <w:pPr>
            <w:pStyle w:val="TOC2"/>
            <w:tabs>
              <w:tab w:val="right" w:leader="dot" w:pos="9350"/>
            </w:tabs>
            <w:rPr>
              <w:rFonts w:asciiTheme="minorHAnsi" w:eastAsiaTheme="minorEastAsia" w:hAnsiTheme="minorHAnsi"/>
              <w:noProof/>
              <w:color w:val="auto"/>
              <w:lang w:eastAsia="pt-BR"/>
            </w:rPr>
          </w:pPr>
          <w:hyperlink w:anchor="_Toc220367207" w:history="1">
            <w:r w:rsidRPr="00B851BE">
              <w:rPr>
                <w:rStyle w:val="Hyperlink"/>
                <w:noProof/>
              </w:rPr>
              <w:t>QUANTIFICAÇÃO INICIAL</w:t>
            </w:r>
            <w:r>
              <w:rPr>
                <w:noProof/>
                <w:webHidden/>
              </w:rPr>
              <w:tab/>
            </w:r>
            <w:r>
              <w:rPr>
                <w:noProof/>
                <w:webHidden/>
              </w:rPr>
              <w:fldChar w:fldCharType="begin"/>
            </w:r>
            <w:r>
              <w:rPr>
                <w:noProof/>
                <w:webHidden/>
              </w:rPr>
              <w:instrText xml:space="preserve"> PAGEREF _Toc220367207 \h </w:instrText>
            </w:r>
            <w:r>
              <w:rPr>
                <w:noProof/>
                <w:webHidden/>
              </w:rPr>
            </w:r>
            <w:r>
              <w:rPr>
                <w:noProof/>
                <w:webHidden/>
              </w:rPr>
              <w:fldChar w:fldCharType="separate"/>
            </w:r>
            <w:r w:rsidR="000E4C1B">
              <w:rPr>
                <w:noProof/>
                <w:webHidden/>
              </w:rPr>
              <w:t>23</w:t>
            </w:r>
            <w:r>
              <w:rPr>
                <w:noProof/>
                <w:webHidden/>
              </w:rPr>
              <w:fldChar w:fldCharType="end"/>
            </w:r>
          </w:hyperlink>
        </w:p>
        <w:p w14:paraId="08B930A9" w14:textId="18FF83BB" w:rsidR="00E97C15" w:rsidRDefault="003E3570">
          <w:pPr>
            <w:pStyle w:val="TOC3"/>
            <w:tabs>
              <w:tab w:val="right" w:leader="dot" w:pos="9350"/>
            </w:tabs>
            <w:rPr>
              <w:rFonts w:asciiTheme="minorHAnsi" w:eastAsiaTheme="minorEastAsia" w:hAnsiTheme="minorHAnsi"/>
              <w:noProof/>
              <w:color w:val="auto"/>
              <w:lang w:eastAsia="pt-BR"/>
            </w:rPr>
          </w:pPr>
          <w:hyperlink w:anchor="_Toc220367208" w:history="1">
            <w:r w:rsidRPr="00B851BE">
              <w:rPr>
                <w:rStyle w:val="Hyperlink"/>
                <w:noProof/>
              </w:rPr>
              <w:t>Cálculo da geometria da cabeça</w:t>
            </w:r>
            <w:r w:rsidR="00E97C15">
              <w:rPr>
                <w:noProof/>
                <w:webHidden/>
              </w:rPr>
              <w:tab/>
            </w:r>
            <w:r w:rsidR="00E97C15">
              <w:rPr>
                <w:noProof/>
                <w:webHidden/>
              </w:rPr>
              <w:fldChar w:fldCharType="begin"/>
            </w:r>
            <w:r w:rsidR="00E97C15">
              <w:rPr>
                <w:noProof/>
                <w:webHidden/>
              </w:rPr>
              <w:instrText xml:space="preserve"> PAGEREF _Toc220367208 \h </w:instrText>
            </w:r>
            <w:r w:rsidR="00E97C15">
              <w:rPr>
                <w:noProof/>
                <w:webHidden/>
              </w:rPr>
            </w:r>
            <w:r w:rsidR="00E97C15">
              <w:rPr>
                <w:noProof/>
                <w:webHidden/>
              </w:rPr>
              <w:fldChar w:fldCharType="separate"/>
            </w:r>
            <w:r w:rsidR="000E4C1B">
              <w:rPr>
                <w:noProof/>
                <w:webHidden/>
              </w:rPr>
              <w:t>26</w:t>
            </w:r>
            <w:r w:rsidR="00E97C15">
              <w:rPr>
                <w:noProof/>
                <w:webHidden/>
              </w:rPr>
              <w:fldChar w:fldCharType="end"/>
            </w:r>
          </w:hyperlink>
        </w:p>
        <w:p w14:paraId="438C816F" w14:textId="05C3DD0B" w:rsidR="00E97C15" w:rsidRDefault="003E3570">
          <w:pPr>
            <w:pStyle w:val="TOC3"/>
            <w:tabs>
              <w:tab w:val="right" w:leader="dot" w:pos="9350"/>
            </w:tabs>
            <w:rPr>
              <w:rFonts w:asciiTheme="minorHAnsi" w:eastAsiaTheme="minorEastAsia" w:hAnsiTheme="minorHAnsi"/>
              <w:noProof/>
              <w:color w:val="auto"/>
              <w:lang w:eastAsia="pt-BR"/>
            </w:rPr>
          </w:pPr>
          <w:hyperlink w:anchor="_Toc220367209" w:history="1">
            <w:r w:rsidRPr="00B851BE">
              <w:rPr>
                <w:rStyle w:val="Hyperlink"/>
                <w:noProof/>
              </w:rPr>
              <w:t>Cálculo do limiar (vetor de investigação)</w:t>
            </w:r>
            <w:r w:rsidR="00E97C15">
              <w:rPr>
                <w:noProof/>
                <w:webHidden/>
              </w:rPr>
              <w:tab/>
            </w:r>
            <w:r w:rsidR="00E97C15">
              <w:rPr>
                <w:noProof/>
                <w:webHidden/>
              </w:rPr>
              <w:fldChar w:fldCharType="begin"/>
            </w:r>
            <w:r w:rsidR="00E97C15">
              <w:rPr>
                <w:noProof/>
                <w:webHidden/>
              </w:rPr>
              <w:instrText xml:space="preserve"> PAGEREF _Toc220367209 \h </w:instrText>
            </w:r>
            <w:r w:rsidR="00E97C15">
              <w:rPr>
                <w:noProof/>
                <w:webHidden/>
              </w:rPr>
            </w:r>
            <w:r w:rsidR="00E97C15">
              <w:rPr>
                <w:noProof/>
                <w:webHidden/>
              </w:rPr>
              <w:fldChar w:fldCharType="separate"/>
            </w:r>
            <w:r w:rsidR="000E4C1B">
              <w:rPr>
                <w:noProof/>
                <w:webHidden/>
              </w:rPr>
              <w:t>26</w:t>
            </w:r>
            <w:r w:rsidR="00E97C15">
              <w:rPr>
                <w:noProof/>
                <w:webHidden/>
              </w:rPr>
              <w:fldChar w:fldCharType="end"/>
            </w:r>
          </w:hyperlink>
        </w:p>
        <w:p w14:paraId="004E6874" w14:textId="1676B6DF" w:rsidR="00E97C15" w:rsidRDefault="003E3570">
          <w:pPr>
            <w:pStyle w:val="TOC3"/>
            <w:tabs>
              <w:tab w:val="right" w:leader="dot" w:pos="9350"/>
            </w:tabs>
            <w:rPr>
              <w:rFonts w:asciiTheme="minorHAnsi" w:eastAsiaTheme="minorEastAsia" w:hAnsiTheme="minorHAnsi"/>
              <w:noProof/>
              <w:color w:val="auto"/>
              <w:lang w:eastAsia="pt-BR"/>
            </w:rPr>
          </w:pPr>
          <w:hyperlink w:anchor="_Toc220367210" w:history="1">
            <w:r w:rsidRPr="00B851BE">
              <w:rPr>
                <w:rStyle w:val="Hyperlink"/>
                <w:noProof/>
              </w:rPr>
              <w:t>Detecção de colisões (quantificação da investigação)</w:t>
            </w:r>
            <w:r w:rsidR="00E97C15">
              <w:rPr>
                <w:noProof/>
                <w:webHidden/>
              </w:rPr>
              <w:tab/>
            </w:r>
            <w:r w:rsidR="00E97C15">
              <w:rPr>
                <w:noProof/>
                <w:webHidden/>
              </w:rPr>
              <w:fldChar w:fldCharType="begin"/>
            </w:r>
            <w:r w:rsidR="00E97C15">
              <w:rPr>
                <w:noProof/>
                <w:webHidden/>
              </w:rPr>
              <w:instrText xml:space="preserve"> PAGEREF _Toc220367210 \h </w:instrText>
            </w:r>
            <w:r w:rsidR="00E97C15">
              <w:rPr>
                <w:noProof/>
                <w:webHidden/>
              </w:rPr>
            </w:r>
            <w:r w:rsidR="00E97C15">
              <w:rPr>
                <w:noProof/>
                <w:webHidden/>
              </w:rPr>
              <w:fldChar w:fldCharType="separate"/>
            </w:r>
            <w:r w:rsidR="000E4C1B">
              <w:rPr>
                <w:noProof/>
                <w:webHidden/>
              </w:rPr>
              <w:t>26</w:t>
            </w:r>
            <w:r w:rsidR="00E97C15">
              <w:rPr>
                <w:noProof/>
                <w:webHidden/>
              </w:rPr>
              <w:fldChar w:fldCharType="end"/>
            </w:r>
          </w:hyperlink>
        </w:p>
        <w:p w14:paraId="5B09D78C" w14:textId="656013A6" w:rsidR="00E97C15" w:rsidRDefault="003E3570">
          <w:pPr>
            <w:pStyle w:val="TOC3"/>
            <w:tabs>
              <w:tab w:val="right" w:leader="dot" w:pos="9350"/>
            </w:tabs>
            <w:rPr>
              <w:rFonts w:asciiTheme="minorHAnsi" w:eastAsiaTheme="minorEastAsia" w:hAnsiTheme="minorHAnsi"/>
              <w:noProof/>
              <w:color w:val="auto"/>
              <w:lang w:eastAsia="pt-BR"/>
            </w:rPr>
          </w:pPr>
          <w:hyperlink w:anchor="_Toc220367211" w:history="1">
            <w:r w:rsidRPr="00B851BE">
              <w:rPr>
                <w:rStyle w:val="Hyperlink"/>
                <w:noProof/>
              </w:rPr>
              <w:t>Análise de atividade locomotora</w:t>
            </w:r>
            <w:r w:rsidR="00E97C15">
              <w:rPr>
                <w:noProof/>
                <w:webHidden/>
              </w:rPr>
              <w:tab/>
            </w:r>
            <w:r w:rsidR="00E97C15">
              <w:rPr>
                <w:noProof/>
                <w:webHidden/>
              </w:rPr>
              <w:fldChar w:fldCharType="begin"/>
            </w:r>
            <w:r w:rsidR="00E97C15">
              <w:rPr>
                <w:noProof/>
                <w:webHidden/>
              </w:rPr>
              <w:instrText xml:space="preserve"> PAGEREF _Toc220367211 \h </w:instrText>
            </w:r>
            <w:r w:rsidR="00E97C15">
              <w:rPr>
                <w:noProof/>
                <w:webHidden/>
              </w:rPr>
            </w:r>
            <w:r w:rsidR="00E97C15">
              <w:rPr>
                <w:noProof/>
                <w:webHidden/>
              </w:rPr>
              <w:fldChar w:fldCharType="separate"/>
            </w:r>
            <w:r w:rsidR="000E4C1B">
              <w:rPr>
                <w:noProof/>
                <w:webHidden/>
              </w:rPr>
              <w:t>27</w:t>
            </w:r>
            <w:r w:rsidR="00E97C15">
              <w:rPr>
                <w:noProof/>
                <w:webHidden/>
              </w:rPr>
              <w:fldChar w:fldCharType="end"/>
            </w:r>
          </w:hyperlink>
        </w:p>
        <w:p w14:paraId="239EF28D" w14:textId="47963A8F" w:rsidR="00E97C15" w:rsidRDefault="003E3570">
          <w:pPr>
            <w:pStyle w:val="TOC3"/>
            <w:tabs>
              <w:tab w:val="right" w:leader="dot" w:pos="9350"/>
            </w:tabs>
            <w:rPr>
              <w:rFonts w:asciiTheme="minorHAnsi" w:eastAsiaTheme="minorEastAsia" w:hAnsiTheme="minorHAnsi"/>
              <w:noProof/>
              <w:color w:val="auto"/>
              <w:lang w:eastAsia="pt-BR"/>
            </w:rPr>
          </w:pPr>
          <w:hyperlink w:anchor="_Toc220367212" w:history="1">
            <w:r w:rsidRPr="00B851BE">
              <w:rPr>
                <w:rStyle w:val="Hyperlink"/>
                <w:noProof/>
              </w:rPr>
              <w:t>Segmentação temporal e definição de eventos comportamentais</w:t>
            </w:r>
            <w:r w:rsidR="00E97C15">
              <w:rPr>
                <w:noProof/>
                <w:webHidden/>
              </w:rPr>
              <w:tab/>
            </w:r>
            <w:r w:rsidR="00E97C15">
              <w:rPr>
                <w:noProof/>
                <w:webHidden/>
              </w:rPr>
              <w:fldChar w:fldCharType="begin"/>
            </w:r>
            <w:r w:rsidR="00E97C15">
              <w:rPr>
                <w:noProof/>
                <w:webHidden/>
              </w:rPr>
              <w:instrText xml:space="preserve"> PAGEREF _Toc220367212 \h </w:instrText>
            </w:r>
            <w:r w:rsidR="00E97C15">
              <w:rPr>
                <w:noProof/>
                <w:webHidden/>
              </w:rPr>
            </w:r>
            <w:r w:rsidR="00E97C15">
              <w:rPr>
                <w:noProof/>
                <w:webHidden/>
              </w:rPr>
              <w:fldChar w:fldCharType="separate"/>
            </w:r>
            <w:r w:rsidR="000E4C1B">
              <w:rPr>
                <w:noProof/>
                <w:webHidden/>
              </w:rPr>
              <w:t>28</w:t>
            </w:r>
            <w:r w:rsidR="00E97C15">
              <w:rPr>
                <w:noProof/>
                <w:webHidden/>
              </w:rPr>
              <w:fldChar w:fldCharType="end"/>
            </w:r>
          </w:hyperlink>
        </w:p>
        <w:p w14:paraId="23CBC12C" w14:textId="6FA6BACC" w:rsidR="00E97C15" w:rsidRDefault="003E3570">
          <w:pPr>
            <w:pStyle w:val="TOC3"/>
            <w:tabs>
              <w:tab w:val="right" w:leader="dot" w:pos="9350"/>
            </w:tabs>
            <w:rPr>
              <w:rFonts w:asciiTheme="minorHAnsi" w:eastAsiaTheme="minorEastAsia" w:hAnsiTheme="minorHAnsi"/>
              <w:noProof/>
              <w:color w:val="auto"/>
              <w:lang w:eastAsia="pt-BR"/>
            </w:rPr>
          </w:pPr>
          <w:hyperlink w:anchor="_Toc220367213" w:history="1">
            <w:r w:rsidRPr="00B851BE">
              <w:rPr>
                <w:rStyle w:val="Hyperlink"/>
                <w:noProof/>
              </w:rPr>
              <w:t>Construção de sequências de interação e classificação de desfechos</w:t>
            </w:r>
            <w:r w:rsidR="00E97C15">
              <w:rPr>
                <w:noProof/>
                <w:webHidden/>
              </w:rPr>
              <w:tab/>
            </w:r>
            <w:r w:rsidR="00E97C15">
              <w:rPr>
                <w:noProof/>
                <w:webHidden/>
              </w:rPr>
              <w:fldChar w:fldCharType="begin"/>
            </w:r>
            <w:r w:rsidR="00E97C15">
              <w:rPr>
                <w:noProof/>
                <w:webHidden/>
              </w:rPr>
              <w:instrText xml:space="preserve"> PAGEREF _Toc220367213 \h </w:instrText>
            </w:r>
            <w:r w:rsidR="00E97C15">
              <w:rPr>
                <w:noProof/>
                <w:webHidden/>
              </w:rPr>
            </w:r>
            <w:r w:rsidR="00E97C15">
              <w:rPr>
                <w:noProof/>
                <w:webHidden/>
              </w:rPr>
              <w:fldChar w:fldCharType="separate"/>
            </w:r>
            <w:r w:rsidR="000E4C1B">
              <w:rPr>
                <w:noProof/>
                <w:webHidden/>
              </w:rPr>
              <w:t>29</w:t>
            </w:r>
            <w:r w:rsidR="00E97C15">
              <w:rPr>
                <w:noProof/>
                <w:webHidden/>
              </w:rPr>
              <w:fldChar w:fldCharType="end"/>
            </w:r>
          </w:hyperlink>
        </w:p>
        <w:p w14:paraId="5ABE866E" w14:textId="746C1581" w:rsidR="00E97C15" w:rsidRDefault="003E3570">
          <w:pPr>
            <w:pStyle w:val="TOC3"/>
            <w:tabs>
              <w:tab w:val="right" w:leader="dot" w:pos="9350"/>
            </w:tabs>
            <w:rPr>
              <w:rFonts w:asciiTheme="minorHAnsi" w:eastAsiaTheme="minorEastAsia" w:hAnsiTheme="minorHAnsi"/>
              <w:noProof/>
              <w:color w:val="auto"/>
              <w:lang w:eastAsia="pt-BR"/>
            </w:rPr>
          </w:pPr>
          <w:hyperlink w:anchor="_Toc220367214" w:history="1">
            <w:r w:rsidRPr="00B851BE">
              <w:rPr>
                <w:rStyle w:val="Hyperlink"/>
                <w:noProof/>
              </w:rPr>
              <w:t>Extração de métricas temporais e geométricas por evento</w:t>
            </w:r>
            <w:r w:rsidR="00E97C15">
              <w:rPr>
                <w:noProof/>
                <w:webHidden/>
              </w:rPr>
              <w:tab/>
            </w:r>
            <w:r w:rsidR="00E97C15">
              <w:rPr>
                <w:noProof/>
                <w:webHidden/>
              </w:rPr>
              <w:fldChar w:fldCharType="begin"/>
            </w:r>
            <w:r w:rsidR="00E97C15">
              <w:rPr>
                <w:noProof/>
                <w:webHidden/>
              </w:rPr>
              <w:instrText xml:space="preserve"> PAGEREF _Toc220367214 \h </w:instrText>
            </w:r>
            <w:r w:rsidR="00E97C15">
              <w:rPr>
                <w:noProof/>
                <w:webHidden/>
              </w:rPr>
            </w:r>
            <w:r w:rsidR="00E97C15">
              <w:rPr>
                <w:noProof/>
                <w:webHidden/>
              </w:rPr>
              <w:fldChar w:fldCharType="separate"/>
            </w:r>
            <w:r w:rsidR="000E4C1B">
              <w:rPr>
                <w:noProof/>
                <w:webHidden/>
              </w:rPr>
              <w:t>30</w:t>
            </w:r>
            <w:r w:rsidR="00E97C15">
              <w:rPr>
                <w:noProof/>
                <w:webHidden/>
              </w:rPr>
              <w:fldChar w:fldCharType="end"/>
            </w:r>
          </w:hyperlink>
        </w:p>
        <w:p w14:paraId="5A3814CF" w14:textId="1DA50BB9" w:rsidR="00E97C15" w:rsidRDefault="003E3570">
          <w:pPr>
            <w:pStyle w:val="TOC3"/>
            <w:tabs>
              <w:tab w:val="right" w:leader="dot" w:pos="9350"/>
            </w:tabs>
            <w:rPr>
              <w:rFonts w:asciiTheme="minorHAnsi" w:eastAsiaTheme="minorEastAsia" w:hAnsiTheme="minorHAnsi"/>
              <w:noProof/>
              <w:color w:val="auto"/>
              <w:lang w:eastAsia="pt-BR"/>
            </w:rPr>
          </w:pPr>
          <w:hyperlink w:anchor="_Toc220367215" w:history="1">
            <w:r w:rsidRPr="00B851BE">
              <w:rPr>
                <w:rStyle w:val="Hyperlink"/>
                <w:noProof/>
              </w:rPr>
              <w:t>Organização computacional e reprodutibilidade da análise</w:t>
            </w:r>
            <w:r w:rsidR="00E97C15">
              <w:rPr>
                <w:noProof/>
                <w:webHidden/>
              </w:rPr>
              <w:tab/>
            </w:r>
            <w:r w:rsidR="00E97C15">
              <w:rPr>
                <w:noProof/>
                <w:webHidden/>
              </w:rPr>
              <w:fldChar w:fldCharType="begin"/>
            </w:r>
            <w:r w:rsidR="00E97C15">
              <w:rPr>
                <w:noProof/>
                <w:webHidden/>
              </w:rPr>
              <w:instrText xml:space="preserve"> PAGEREF _Toc220367215 \h </w:instrText>
            </w:r>
            <w:r w:rsidR="00E97C15">
              <w:rPr>
                <w:noProof/>
                <w:webHidden/>
              </w:rPr>
            </w:r>
            <w:r w:rsidR="00E97C15">
              <w:rPr>
                <w:noProof/>
                <w:webHidden/>
              </w:rPr>
              <w:fldChar w:fldCharType="separate"/>
            </w:r>
            <w:r w:rsidR="000E4C1B">
              <w:rPr>
                <w:noProof/>
                <w:webHidden/>
              </w:rPr>
              <w:t>30</w:t>
            </w:r>
            <w:r w:rsidR="00E97C15">
              <w:rPr>
                <w:noProof/>
                <w:webHidden/>
              </w:rPr>
              <w:fldChar w:fldCharType="end"/>
            </w:r>
          </w:hyperlink>
        </w:p>
        <w:p w14:paraId="10657CE1" w14:textId="4D876AC3" w:rsidR="009D7CCD" w:rsidRDefault="00E97C15">
          <w:pPr>
            <w:pStyle w:val="TOC2"/>
            <w:tabs>
              <w:tab w:val="right" w:leader="dot" w:pos="9350"/>
            </w:tabs>
            <w:rPr>
              <w:noProof/>
            </w:rPr>
            <w:sectPr w:rsidR="009D7CCD" w:rsidSect="00261734">
              <w:footerReference w:type="default" r:id="rId17"/>
              <w:pgSz w:w="12240" w:h="15840"/>
              <w:pgMar w:top="1440" w:right="1440" w:bottom="1440" w:left="1440" w:header="720" w:footer="720" w:gutter="0"/>
              <w:cols w:space="720"/>
              <w:docGrid w:linePitch="360"/>
            </w:sectPr>
          </w:pPr>
          <w:hyperlink w:anchor="_Toc220367216" w:history="1">
            <w:r w:rsidRPr="00B851BE">
              <w:rPr>
                <w:rStyle w:val="Hyperlink"/>
                <w:noProof/>
              </w:rPr>
              <w:t>PADRONIZAÇÃO PILOTO DA PLATAFORMA DE IMAGEAMENTO DE CÁLCIO</w:t>
            </w:r>
            <w:r>
              <w:rPr>
                <w:noProof/>
                <w:webHidden/>
              </w:rPr>
              <w:tab/>
            </w:r>
            <w:r>
              <w:rPr>
                <w:noProof/>
                <w:webHidden/>
              </w:rPr>
              <w:fldChar w:fldCharType="begin"/>
            </w:r>
            <w:r>
              <w:rPr>
                <w:noProof/>
                <w:webHidden/>
              </w:rPr>
              <w:instrText xml:space="preserve"> PAGEREF _Toc220367216 \h </w:instrText>
            </w:r>
            <w:r>
              <w:rPr>
                <w:noProof/>
                <w:webHidden/>
              </w:rPr>
            </w:r>
            <w:r>
              <w:rPr>
                <w:noProof/>
                <w:webHidden/>
              </w:rPr>
              <w:fldChar w:fldCharType="separate"/>
            </w:r>
            <w:r w:rsidR="000E4C1B">
              <w:rPr>
                <w:noProof/>
                <w:webHidden/>
              </w:rPr>
              <w:t>31</w:t>
            </w:r>
            <w:r>
              <w:rPr>
                <w:noProof/>
                <w:webHidden/>
              </w:rPr>
              <w:fldChar w:fldCharType="end"/>
            </w:r>
          </w:hyperlink>
        </w:p>
        <w:p w14:paraId="2600C703" w14:textId="2916CD35" w:rsidR="00E97C15" w:rsidRDefault="003E3570">
          <w:pPr>
            <w:pStyle w:val="TOC3"/>
            <w:tabs>
              <w:tab w:val="right" w:leader="dot" w:pos="9350"/>
            </w:tabs>
            <w:rPr>
              <w:rFonts w:asciiTheme="minorHAnsi" w:eastAsiaTheme="minorEastAsia" w:hAnsiTheme="minorHAnsi"/>
              <w:noProof/>
              <w:color w:val="auto"/>
              <w:lang w:eastAsia="pt-BR"/>
            </w:rPr>
          </w:pPr>
          <w:r>
            <w:rPr>
              <w:noProof/>
            </w:rPr>
            <w:lastRenderedPageBreak/>
            <w:t>Preparação para a aspiração tecidual e craniotomia</w:t>
          </w:r>
          <w:hyperlink w:anchor="_Toc220367217" w:history="1">
            <w:r w:rsidR="00E97C15">
              <w:rPr>
                <w:noProof/>
                <w:webHidden/>
              </w:rPr>
              <w:tab/>
            </w:r>
            <w:r w:rsidR="00E97C15">
              <w:rPr>
                <w:noProof/>
                <w:webHidden/>
              </w:rPr>
              <w:fldChar w:fldCharType="begin"/>
            </w:r>
            <w:r w:rsidR="00E97C15">
              <w:rPr>
                <w:noProof/>
                <w:webHidden/>
              </w:rPr>
              <w:instrText xml:space="preserve"> PAGEREF _Toc220367217 \h </w:instrText>
            </w:r>
            <w:r w:rsidR="00E97C15">
              <w:rPr>
                <w:noProof/>
                <w:webHidden/>
              </w:rPr>
            </w:r>
            <w:r w:rsidR="00E97C15">
              <w:rPr>
                <w:noProof/>
                <w:webHidden/>
              </w:rPr>
              <w:fldChar w:fldCharType="separate"/>
            </w:r>
            <w:r w:rsidR="000E4C1B">
              <w:rPr>
                <w:noProof/>
                <w:webHidden/>
              </w:rPr>
              <w:t>33</w:t>
            </w:r>
            <w:r w:rsidR="00E97C15">
              <w:rPr>
                <w:noProof/>
                <w:webHidden/>
              </w:rPr>
              <w:fldChar w:fldCharType="end"/>
            </w:r>
          </w:hyperlink>
        </w:p>
        <w:p w14:paraId="06DF94A3" w14:textId="13001E65" w:rsidR="00E97C15" w:rsidRDefault="003E3570">
          <w:pPr>
            <w:pStyle w:val="TOC3"/>
            <w:tabs>
              <w:tab w:val="right" w:leader="dot" w:pos="9350"/>
            </w:tabs>
            <w:rPr>
              <w:rFonts w:asciiTheme="minorHAnsi" w:eastAsiaTheme="minorEastAsia" w:hAnsiTheme="minorHAnsi"/>
              <w:noProof/>
              <w:color w:val="auto"/>
              <w:lang w:eastAsia="pt-BR"/>
            </w:rPr>
          </w:pPr>
          <w:hyperlink w:anchor="_Toc220367218" w:history="1">
            <w:r w:rsidRPr="00B851BE">
              <w:rPr>
                <w:rStyle w:val="Hyperlink"/>
                <w:noProof/>
              </w:rPr>
              <w:t>Preparação de suporte para inserção da lente grin</w:t>
            </w:r>
            <w:r w:rsidR="00E97C15">
              <w:rPr>
                <w:noProof/>
                <w:webHidden/>
              </w:rPr>
              <w:tab/>
            </w:r>
            <w:r w:rsidR="00E97C15">
              <w:rPr>
                <w:noProof/>
                <w:webHidden/>
              </w:rPr>
              <w:fldChar w:fldCharType="begin"/>
            </w:r>
            <w:r w:rsidR="00E97C15">
              <w:rPr>
                <w:noProof/>
                <w:webHidden/>
              </w:rPr>
              <w:instrText xml:space="preserve"> PAGEREF _Toc220367218 \h </w:instrText>
            </w:r>
            <w:r w:rsidR="00E97C15">
              <w:rPr>
                <w:noProof/>
                <w:webHidden/>
              </w:rPr>
            </w:r>
            <w:r w:rsidR="00E97C15">
              <w:rPr>
                <w:noProof/>
                <w:webHidden/>
              </w:rPr>
              <w:fldChar w:fldCharType="separate"/>
            </w:r>
            <w:r w:rsidR="000E4C1B">
              <w:rPr>
                <w:noProof/>
                <w:webHidden/>
              </w:rPr>
              <w:t>35</w:t>
            </w:r>
            <w:r w:rsidR="00E97C15">
              <w:rPr>
                <w:noProof/>
                <w:webHidden/>
              </w:rPr>
              <w:fldChar w:fldCharType="end"/>
            </w:r>
          </w:hyperlink>
        </w:p>
        <w:p w14:paraId="4A55DCD3" w14:textId="79260FCF" w:rsidR="00E97C15" w:rsidRDefault="003E3570">
          <w:pPr>
            <w:pStyle w:val="TOC3"/>
            <w:tabs>
              <w:tab w:val="right" w:leader="dot" w:pos="9350"/>
            </w:tabs>
            <w:rPr>
              <w:rFonts w:asciiTheme="minorHAnsi" w:eastAsiaTheme="minorEastAsia" w:hAnsiTheme="minorHAnsi"/>
              <w:noProof/>
              <w:color w:val="auto"/>
              <w:lang w:eastAsia="pt-BR"/>
            </w:rPr>
          </w:pPr>
          <w:hyperlink w:anchor="_Toc220367219" w:history="1">
            <w:r w:rsidRPr="00B851BE">
              <w:rPr>
                <w:rStyle w:val="Hyperlink"/>
                <w:noProof/>
              </w:rPr>
              <w:t>Suporte auxiliar para estabilização da lente no estereotáxico</w:t>
            </w:r>
            <w:r w:rsidR="00E97C15">
              <w:rPr>
                <w:noProof/>
                <w:webHidden/>
              </w:rPr>
              <w:tab/>
            </w:r>
            <w:r w:rsidR="00E97C15">
              <w:rPr>
                <w:noProof/>
                <w:webHidden/>
              </w:rPr>
              <w:fldChar w:fldCharType="begin"/>
            </w:r>
            <w:r w:rsidR="00E97C15">
              <w:rPr>
                <w:noProof/>
                <w:webHidden/>
              </w:rPr>
              <w:instrText xml:space="preserve"> PAGEREF _Toc220367219 \h </w:instrText>
            </w:r>
            <w:r w:rsidR="00E97C15">
              <w:rPr>
                <w:noProof/>
                <w:webHidden/>
              </w:rPr>
            </w:r>
            <w:r w:rsidR="00E97C15">
              <w:rPr>
                <w:noProof/>
                <w:webHidden/>
              </w:rPr>
              <w:fldChar w:fldCharType="separate"/>
            </w:r>
            <w:r w:rsidR="000E4C1B">
              <w:rPr>
                <w:noProof/>
                <w:webHidden/>
              </w:rPr>
              <w:t>38</w:t>
            </w:r>
            <w:r w:rsidR="00E97C15">
              <w:rPr>
                <w:noProof/>
                <w:webHidden/>
              </w:rPr>
              <w:fldChar w:fldCharType="end"/>
            </w:r>
          </w:hyperlink>
        </w:p>
        <w:p w14:paraId="5B05598D" w14:textId="68743FB4" w:rsidR="00E97C15" w:rsidRDefault="00E97C15">
          <w:pPr>
            <w:pStyle w:val="TOC1"/>
            <w:tabs>
              <w:tab w:val="right" w:leader="dot" w:pos="9350"/>
            </w:tabs>
            <w:rPr>
              <w:rFonts w:asciiTheme="minorHAnsi" w:eastAsiaTheme="minorEastAsia" w:hAnsiTheme="minorHAnsi"/>
              <w:noProof/>
              <w:color w:val="auto"/>
              <w:lang w:eastAsia="pt-BR"/>
            </w:rPr>
          </w:pPr>
          <w:hyperlink w:anchor="_Toc220367220" w:history="1">
            <w:r w:rsidRPr="00B851BE">
              <w:rPr>
                <w:rStyle w:val="Hyperlink"/>
                <w:noProof/>
              </w:rPr>
              <w:t>RESULTADOS</w:t>
            </w:r>
            <w:r>
              <w:rPr>
                <w:noProof/>
                <w:webHidden/>
              </w:rPr>
              <w:tab/>
            </w:r>
            <w:r>
              <w:rPr>
                <w:noProof/>
                <w:webHidden/>
              </w:rPr>
              <w:fldChar w:fldCharType="begin"/>
            </w:r>
            <w:r>
              <w:rPr>
                <w:noProof/>
                <w:webHidden/>
              </w:rPr>
              <w:instrText xml:space="preserve"> PAGEREF _Toc220367220 \h </w:instrText>
            </w:r>
            <w:r>
              <w:rPr>
                <w:noProof/>
                <w:webHidden/>
              </w:rPr>
            </w:r>
            <w:r>
              <w:rPr>
                <w:noProof/>
                <w:webHidden/>
              </w:rPr>
              <w:fldChar w:fldCharType="separate"/>
            </w:r>
            <w:r w:rsidR="000E4C1B">
              <w:rPr>
                <w:noProof/>
                <w:webHidden/>
              </w:rPr>
              <w:t>39</w:t>
            </w:r>
            <w:r>
              <w:rPr>
                <w:noProof/>
                <w:webHidden/>
              </w:rPr>
              <w:fldChar w:fldCharType="end"/>
            </w:r>
          </w:hyperlink>
        </w:p>
        <w:p w14:paraId="77495A53" w14:textId="39B31B14" w:rsidR="00E97C15" w:rsidRDefault="003E3570">
          <w:pPr>
            <w:pStyle w:val="TOC2"/>
            <w:tabs>
              <w:tab w:val="right" w:leader="dot" w:pos="9350"/>
            </w:tabs>
            <w:rPr>
              <w:rFonts w:asciiTheme="minorHAnsi" w:eastAsiaTheme="minorEastAsia" w:hAnsiTheme="minorHAnsi"/>
              <w:noProof/>
              <w:color w:val="auto"/>
              <w:lang w:eastAsia="pt-BR"/>
            </w:rPr>
          </w:pPr>
          <w:hyperlink w:anchor="_Toc220367221" w:history="1">
            <w:r w:rsidRPr="00B851BE">
              <w:rPr>
                <w:rStyle w:val="Hyperlink"/>
                <w:noProof/>
              </w:rPr>
              <w:t>Os animais são capazes de expressar memória social no contexto padrão, em ambos métodos de análise</w:t>
            </w:r>
            <w:r w:rsidR="00E97C15">
              <w:rPr>
                <w:noProof/>
                <w:webHidden/>
              </w:rPr>
              <w:tab/>
            </w:r>
            <w:r w:rsidR="00E97C15">
              <w:rPr>
                <w:noProof/>
                <w:webHidden/>
              </w:rPr>
              <w:fldChar w:fldCharType="begin"/>
            </w:r>
            <w:r w:rsidR="00E97C15">
              <w:rPr>
                <w:noProof/>
                <w:webHidden/>
              </w:rPr>
              <w:instrText xml:space="preserve"> PAGEREF _Toc220367221 \h </w:instrText>
            </w:r>
            <w:r w:rsidR="00E97C15">
              <w:rPr>
                <w:noProof/>
                <w:webHidden/>
              </w:rPr>
            </w:r>
            <w:r w:rsidR="00E97C15">
              <w:rPr>
                <w:noProof/>
                <w:webHidden/>
              </w:rPr>
              <w:fldChar w:fldCharType="separate"/>
            </w:r>
            <w:r w:rsidR="000E4C1B">
              <w:rPr>
                <w:noProof/>
                <w:webHidden/>
              </w:rPr>
              <w:t>39</w:t>
            </w:r>
            <w:r w:rsidR="00E97C15">
              <w:rPr>
                <w:noProof/>
                <w:webHidden/>
              </w:rPr>
              <w:fldChar w:fldCharType="end"/>
            </w:r>
          </w:hyperlink>
        </w:p>
        <w:p w14:paraId="541B15C4" w14:textId="7795059B" w:rsidR="00E97C15" w:rsidRDefault="003E3570">
          <w:pPr>
            <w:pStyle w:val="TOC2"/>
            <w:tabs>
              <w:tab w:val="right" w:leader="dot" w:pos="9350"/>
            </w:tabs>
            <w:rPr>
              <w:rFonts w:asciiTheme="minorHAnsi" w:eastAsiaTheme="minorEastAsia" w:hAnsiTheme="minorHAnsi"/>
              <w:noProof/>
              <w:color w:val="auto"/>
              <w:lang w:eastAsia="pt-BR"/>
            </w:rPr>
          </w:pPr>
          <w:hyperlink w:anchor="_Toc220367222" w:history="1">
            <w:r w:rsidRPr="00B851BE">
              <w:rPr>
                <w:rStyle w:val="Hyperlink"/>
                <w:noProof/>
              </w:rPr>
              <w:t>Os animais são capazes de expressar memória social no contexto multissensorial, em ambos métodos de análise</w:t>
            </w:r>
            <w:r w:rsidR="00E97C15">
              <w:rPr>
                <w:noProof/>
                <w:webHidden/>
              </w:rPr>
              <w:tab/>
            </w:r>
            <w:r w:rsidR="00E97C15">
              <w:rPr>
                <w:noProof/>
                <w:webHidden/>
              </w:rPr>
              <w:fldChar w:fldCharType="begin"/>
            </w:r>
            <w:r w:rsidR="00E97C15">
              <w:rPr>
                <w:noProof/>
                <w:webHidden/>
              </w:rPr>
              <w:instrText xml:space="preserve"> PAGEREF _Toc220367222 \h </w:instrText>
            </w:r>
            <w:r w:rsidR="00E97C15">
              <w:rPr>
                <w:noProof/>
                <w:webHidden/>
              </w:rPr>
            </w:r>
            <w:r w:rsidR="00E97C15">
              <w:rPr>
                <w:noProof/>
                <w:webHidden/>
              </w:rPr>
              <w:fldChar w:fldCharType="separate"/>
            </w:r>
            <w:r w:rsidR="000E4C1B">
              <w:rPr>
                <w:noProof/>
                <w:webHidden/>
              </w:rPr>
              <w:t>40</w:t>
            </w:r>
            <w:r w:rsidR="00E97C15">
              <w:rPr>
                <w:noProof/>
                <w:webHidden/>
              </w:rPr>
              <w:fldChar w:fldCharType="end"/>
            </w:r>
          </w:hyperlink>
        </w:p>
        <w:p w14:paraId="2E1EE489" w14:textId="7C244BEC" w:rsidR="00E97C15" w:rsidRDefault="003E3570">
          <w:pPr>
            <w:pStyle w:val="TOC2"/>
            <w:tabs>
              <w:tab w:val="right" w:leader="dot" w:pos="9350"/>
            </w:tabs>
            <w:rPr>
              <w:rFonts w:asciiTheme="minorHAnsi" w:eastAsiaTheme="minorEastAsia" w:hAnsiTheme="minorHAnsi"/>
              <w:noProof/>
              <w:color w:val="auto"/>
              <w:lang w:eastAsia="pt-BR"/>
            </w:rPr>
          </w:pPr>
          <w:hyperlink w:anchor="_Toc220367223" w:history="1">
            <w:r>
              <w:rPr>
                <w:rStyle w:val="Hyperlink"/>
                <w:noProof/>
              </w:rPr>
              <w:t>E</w:t>
            </w:r>
            <w:r w:rsidRPr="00B851BE">
              <w:rPr>
                <w:rStyle w:val="Hyperlink"/>
                <w:noProof/>
              </w:rPr>
              <w:t>xiste uma correlação entre a análise automática e manual</w:t>
            </w:r>
            <w:r>
              <w:rPr>
                <w:noProof/>
                <w:webHidden/>
              </w:rPr>
              <w:tab/>
            </w:r>
            <w:r w:rsidR="00E97C15">
              <w:rPr>
                <w:noProof/>
                <w:webHidden/>
              </w:rPr>
              <w:fldChar w:fldCharType="begin"/>
            </w:r>
            <w:r w:rsidR="00E97C15">
              <w:rPr>
                <w:noProof/>
                <w:webHidden/>
              </w:rPr>
              <w:instrText xml:space="preserve"> PAGEREF _Toc220367223 \h </w:instrText>
            </w:r>
            <w:r w:rsidR="00E97C15">
              <w:rPr>
                <w:noProof/>
                <w:webHidden/>
              </w:rPr>
            </w:r>
            <w:r w:rsidR="00E97C15">
              <w:rPr>
                <w:noProof/>
                <w:webHidden/>
              </w:rPr>
              <w:fldChar w:fldCharType="separate"/>
            </w:r>
            <w:r w:rsidR="000E4C1B">
              <w:rPr>
                <w:noProof/>
                <w:webHidden/>
              </w:rPr>
              <w:t>42</w:t>
            </w:r>
            <w:r w:rsidR="00E97C15">
              <w:rPr>
                <w:noProof/>
                <w:webHidden/>
              </w:rPr>
              <w:fldChar w:fldCharType="end"/>
            </w:r>
          </w:hyperlink>
        </w:p>
        <w:p w14:paraId="7232178F" w14:textId="60D9273E" w:rsidR="00E97C15" w:rsidRDefault="003E3570">
          <w:pPr>
            <w:pStyle w:val="TOC2"/>
            <w:tabs>
              <w:tab w:val="right" w:leader="dot" w:pos="9350"/>
            </w:tabs>
            <w:rPr>
              <w:rFonts w:asciiTheme="minorHAnsi" w:eastAsiaTheme="minorEastAsia" w:hAnsiTheme="minorHAnsi"/>
              <w:noProof/>
              <w:color w:val="auto"/>
              <w:lang w:eastAsia="pt-BR"/>
            </w:rPr>
          </w:pPr>
          <w:hyperlink w:anchor="_Toc220367224" w:history="1">
            <w:r w:rsidRPr="00B851BE">
              <w:rPr>
                <w:rStyle w:val="Hyperlink"/>
                <w:noProof/>
              </w:rPr>
              <w:t>O contexto multissensorial modula discretamente a locomoção basal, independentemente da sessão.</w:t>
            </w:r>
            <w:r w:rsidR="00E97C15">
              <w:rPr>
                <w:noProof/>
                <w:webHidden/>
              </w:rPr>
              <w:tab/>
            </w:r>
            <w:r w:rsidR="00E97C15">
              <w:rPr>
                <w:noProof/>
                <w:webHidden/>
              </w:rPr>
              <w:fldChar w:fldCharType="begin"/>
            </w:r>
            <w:r w:rsidR="00E97C15">
              <w:rPr>
                <w:noProof/>
                <w:webHidden/>
              </w:rPr>
              <w:instrText xml:space="preserve"> PAGEREF _Toc220367224 \h </w:instrText>
            </w:r>
            <w:r w:rsidR="00E97C15">
              <w:rPr>
                <w:noProof/>
                <w:webHidden/>
              </w:rPr>
            </w:r>
            <w:r w:rsidR="00E97C15">
              <w:rPr>
                <w:noProof/>
                <w:webHidden/>
              </w:rPr>
              <w:fldChar w:fldCharType="separate"/>
            </w:r>
            <w:r w:rsidR="000E4C1B">
              <w:rPr>
                <w:noProof/>
                <w:webHidden/>
              </w:rPr>
              <w:t>44</w:t>
            </w:r>
            <w:r w:rsidR="00E97C15">
              <w:rPr>
                <w:noProof/>
                <w:webHidden/>
              </w:rPr>
              <w:fldChar w:fldCharType="end"/>
            </w:r>
          </w:hyperlink>
        </w:p>
        <w:p w14:paraId="06BEC735" w14:textId="33A5737B" w:rsidR="00E97C15" w:rsidRDefault="003E3570">
          <w:pPr>
            <w:pStyle w:val="TOC2"/>
            <w:tabs>
              <w:tab w:val="right" w:leader="dot" w:pos="9350"/>
            </w:tabs>
            <w:rPr>
              <w:rFonts w:asciiTheme="minorHAnsi" w:eastAsiaTheme="minorEastAsia" w:hAnsiTheme="minorHAnsi"/>
              <w:noProof/>
              <w:color w:val="auto"/>
              <w:lang w:eastAsia="pt-BR"/>
            </w:rPr>
          </w:pPr>
          <w:hyperlink w:anchor="_Toc220367225" w:history="1">
            <w:r w:rsidRPr="00B851BE">
              <w:rPr>
                <w:rStyle w:val="Hyperlink"/>
                <w:noProof/>
              </w:rPr>
              <w:t>O contexto multissensorial não altera a frequência global de exploração social.</w:t>
            </w:r>
            <w:r w:rsidR="00E97C15">
              <w:rPr>
                <w:noProof/>
                <w:webHidden/>
              </w:rPr>
              <w:tab/>
            </w:r>
            <w:r w:rsidR="00E97C15">
              <w:rPr>
                <w:noProof/>
                <w:webHidden/>
              </w:rPr>
              <w:fldChar w:fldCharType="begin"/>
            </w:r>
            <w:r w:rsidR="00E97C15">
              <w:rPr>
                <w:noProof/>
                <w:webHidden/>
              </w:rPr>
              <w:instrText xml:space="preserve"> PAGEREF _Toc220367225 \h </w:instrText>
            </w:r>
            <w:r w:rsidR="00E97C15">
              <w:rPr>
                <w:noProof/>
                <w:webHidden/>
              </w:rPr>
            </w:r>
            <w:r w:rsidR="00E97C15">
              <w:rPr>
                <w:noProof/>
                <w:webHidden/>
              </w:rPr>
              <w:fldChar w:fldCharType="separate"/>
            </w:r>
            <w:r w:rsidR="000E4C1B">
              <w:rPr>
                <w:noProof/>
                <w:webHidden/>
              </w:rPr>
              <w:t>45</w:t>
            </w:r>
            <w:r w:rsidR="00E97C15">
              <w:rPr>
                <w:noProof/>
                <w:webHidden/>
              </w:rPr>
              <w:fldChar w:fldCharType="end"/>
            </w:r>
          </w:hyperlink>
        </w:p>
        <w:p w14:paraId="5FECF247" w14:textId="17A95420" w:rsidR="00E97C15" w:rsidRDefault="003E3570">
          <w:pPr>
            <w:pStyle w:val="TOC2"/>
            <w:tabs>
              <w:tab w:val="right" w:leader="dot" w:pos="9350"/>
            </w:tabs>
            <w:rPr>
              <w:rFonts w:asciiTheme="minorHAnsi" w:eastAsiaTheme="minorEastAsia" w:hAnsiTheme="minorHAnsi"/>
              <w:noProof/>
              <w:color w:val="auto"/>
              <w:lang w:eastAsia="pt-BR"/>
            </w:rPr>
          </w:pPr>
          <w:hyperlink w:anchor="_Toc220367226" w:history="1">
            <w:r w:rsidRPr="00B851BE">
              <w:rPr>
                <w:rStyle w:val="Hyperlink"/>
                <w:noProof/>
              </w:rPr>
              <w:t>Dinâmica da organização temporal do reconhecimento social no contexto multissensorial</w:t>
            </w:r>
            <w:r w:rsidR="00E97C15">
              <w:rPr>
                <w:noProof/>
                <w:webHidden/>
              </w:rPr>
              <w:tab/>
            </w:r>
            <w:r w:rsidR="00E97C15">
              <w:rPr>
                <w:noProof/>
                <w:webHidden/>
              </w:rPr>
              <w:fldChar w:fldCharType="begin"/>
            </w:r>
            <w:r w:rsidR="00E97C15">
              <w:rPr>
                <w:noProof/>
                <w:webHidden/>
              </w:rPr>
              <w:instrText xml:space="preserve"> PAGEREF _Toc220367226 \h </w:instrText>
            </w:r>
            <w:r w:rsidR="00E97C15">
              <w:rPr>
                <w:noProof/>
                <w:webHidden/>
              </w:rPr>
            </w:r>
            <w:r w:rsidR="00E97C15">
              <w:rPr>
                <w:noProof/>
                <w:webHidden/>
              </w:rPr>
              <w:fldChar w:fldCharType="separate"/>
            </w:r>
            <w:r w:rsidR="000E4C1B">
              <w:rPr>
                <w:noProof/>
                <w:webHidden/>
              </w:rPr>
              <w:t>46</w:t>
            </w:r>
            <w:r w:rsidR="00E97C15">
              <w:rPr>
                <w:noProof/>
                <w:webHidden/>
              </w:rPr>
              <w:fldChar w:fldCharType="end"/>
            </w:r>
          </w:hyperlink>
        </w:p>
        <w:p w14:paraId="20176636" w14:textId="4D8A3F1D" w:rsidR="00E97C15" w:rsidRDefault="003E3570">
          <w:pPr>
            <w:pStyle w:val="TOC2"/>
            <w:tabs>
              <w:tab w:val="right" w:leader="dot" w:pos="9350"/>
            </w:tabs>
            <w:rPr>
              <w:rFonts w:asciiTheme="minorHAnsi" w:eastAsiaTheme="minorEastAsia" w:hAnsiTheme="minorHAnsi"/>
              <w:noProof/>
              <w:color w:val="auto"/>
              <w:lang w:eastAsia="pt-BR"/>
            </w:rPr>
          </w:pPr>
          <w:hyperlink w:anchor="_Toc220367227" w:history="1">
            <w:r w:rsidRPr="00B851BE">
              <w:rPr>
                <w:rStyle w:val="Hyperlink"/>
                <w:noProof/>
              </w:rPr>
              <w:t>Exploração vertical do ambiente aumenta no teste multissensorial</w:t>
            </w:r>
            <w:r w:rsidR="00E97C15">
              <w:rPr>
                <w:noProof/>
                <w:webHidden/>
              </w:rPr>
              <w:tab/>
            </w:r>
            <w:r w:rsidR="00E97C15">
              <w:rPr>
                <w:noProof/>
                <w:webHidden/>
              </w:rPr>
              <w:fldChar w:fldCharType="begin"/>
            </w:r>
            <w:r w:rsidR="00E97C15">
              <w:rPr>
                <w:noProof/>
                <w:webHidden/>
              </w:rPr>
              <w:instrText xml:space="preserve"> PAGEREF _Toc220367227 \h </w:instrText>
            </w:r>
            <w:r w:rsidR="00E97C15">
              <w:rPr>
                <w:noProof/>
                <w:webHidden/>
              </w:rPr>
            </w:r>
            <w:r w:rsidR="00E97C15">
              <w:rPr>
                <w:noProof/>
                <w:webHidden/>
              </w:rPr>
              <w:fldChar w:fldCharType="separate"/>
            </w:r>
            <w:r w:rsidR="000E4C1B">
              <w:rPr>
                <w:noProof/>
                <w:webHidden/>
              </w:rPr>
              <w:t>48</w:t>
            </w:r>
            <w:r w:rsidR="00E97C15">
              <w:rPr>
                <w:noProof/>
                <w:webHidden/>
              </w:rPr>
              <w:fldChar w:fldCharType="end"/>
            </w:r>
          </w:hyperlink>
        </w:p>
        <w:p w14:paraId="3CB8E5FB" w14:textId="73DCF2A0" w:rsidR="00E97C15" w:rsidRDefault="003E3570">
          <w:pPr>
            <w:pStyle w:val="TOC2"/>
            <w:tabs>
              <w:tab w:val="right" w:leader="dot" w:pos="9350"/>
            </w:tabs>
            <w:rPr>
              <w:rFonts w:asciiTheme="minorHAnsi" w:eastAsiaTheme="minorEastAsia" w:hAnsiTheme="minorHAnsi"/>
              <w:noProof/>
              <w:color w:val="auto"/>
              <w:lang w:eastAsia="pt-BR"/>
            </w:rPr>
          </w:pPr>
          <w:hyperlink w:anchor="_Toc220367228" w:history="1">
            <w:r w:rsidRPr="00B851BE">
              <w:rPr>
                <w:rStyle w:val="Hyperlink"/>
                <w:noProof/>
              </w:rPr>
              <w:t>Reorganização da investigação social no teste em função do contexto</w:t>
            </w:r>
            <w:r w:rsidR="00E97C15">
              <w:rPr>
                <w:noProof/>
                <w:webHidden/>
              </w:rPr>
              <w:tab/>
            </w:r>
            <w:r w:rsidR="00E97C15">
              <w:rPr>
                <w:noProof/>
                <w:webHidden/>
              </w:rPr>
              <w:fldChar w:fldCharType="begin"/>
            </w:r>
            <w:r w:rsidR="00E97C15">
              <w:rPr>
                <w:noProof/>
                <w:webHidden/>
              </w:rPr>
              <w:instrText xml:space="preserve"> PAGEREF _Toc220367228 \h </w:instrText>
            </w:r>
            <w:r w:rsidR="00E97C15">
              <w:rPr>
                <w:noProof/>
                <w:webHidden/>
              </w:rPr>
            </w:r>
            <w:r w:rsidR="00E97C15">
              <w:rPr>
                <w:noProof/>
                <w:webHidden/>
              </w:rPr>
              <w:fldChar w:fldCharType="separate"/>
            </w:r>
            <w:r w:rsidR="000E4C1B">
              <w:rPr>
                <w:noProof/>
                <w:webHidden/>
              </w:rPr>
              <w:t>49</w:t>
            </w:r>
            <w:r w:rsidR="00E97C15">
              <w:rPr>
                <w:noProof/>
                <w:webHidden/>
              </w:rPr>
              <w:fldChar w:fldCharType="end"/>
            </w:r>
          </w:hyperlink>
        </w:p>
        <w:p w14:paraId="1C5BA926" w14:textId="19B13D4D" w:rsidR="00E97C15" w:rsidRDefault="003E3570">
          <w:pPr>
            <w:pStyle w:val="TOC2"/>
            <w:tabs>
              <w:tab w:val="right" w:leader="dot" w:pos="9350"/>
            </w:tabs>
            <w:rPr>
              <w:rFonts w:asciiTheme="minorHAnsi" w:eastAsiaTheme="minorEastAsia" w:hAnsiTheme="minorHAnsi"/>
              <w:noProof/>
              <w:color w:val="auto"/>
              <w:lang w:eastAsia="pt-BR"/>
            </w:rPr>
          </w:pPr>
          <w:hyperlink w:anchor="_Toc220367229" w:history="1">
            <w:r w:rsidRPr="00B851BE">
              <w:rPr>
                <w:rStyle w:val="Hyperlink"/>
                <w:noProof/>
              </w:rPr>
              <w:t>Reorganização contextual dos eventos de apenas aproximação durante o teste</w:t>
            </w:r>
            <w:r w:rsidR="00E97C15">
              <w:rPr>
                <w:noProof/>
                <w:webHidden/>
              </w:rPr>
              <w:tab/>
            </w:r>
            <w:r w:rsidR="00E97C15">
              <w:rPr>
                <w:noProof/>
                <w:webHidden/>
              </w:rPr>
              <w:fldChar w:fldCharType="begin"/>
            </w:r>
            <w:r w:rsidR="00E97C15">
              <w:rPr>
                <w:noProof/>
                <w:webHidden/>
              </w:rPr>
              <w:instrText xml:space="preserve"> PAGEREF _Toc220367229 \h </w:instrText>
            </w:r>
            <w:r w:rsidR="00E97C15">
              <w:rPr>
                <w:noProof/>
                <w:webHidden/>
              </w:rPr>
            </w:r>
            <w:r w:rsidR="00E97C15">
              <w:rPr>
                <w:noProof/>
                <w:webHidden/>
              </w:rPr>
              <w:fldChar w:fldCharType="separate"/>
            </w:r>
            <w:r w:rsidR="000E4C1B">
              <w:rPr>
                <w:noProof/>
                <w:webHidden/>
              </w:rPr>
              <w:t>51</w:t>
            </w:r>
            <w:r w:rsidR="00E97C15">
              <w:rPr>
                <w:noProof/>
                <w:webHidden/>
              </w:rPr>
              <w:fldChar w:fldCharType="end"/>
            </w:r>
          </w:hyperlink>
        </w:p>
        <w:p w14:paraId="0374DDEA" w14:textId="155A1962" w:rsidR="00E97C15" w:rsidRDefault="00E97C15">
          <w:pPr>
            <w:pStyle w:val="TOC1"/>
            <w:tabs>
              <w:tab w:val="right" w:leader="dot" w:pos="9350"/>
            </w:tabs>
            <w:rPr>
              <w:rFonts w:asciiTheme="minorHAnsi" w:eastAsiaTheme="minorEastAsia" w:hAnsiTheme="minorHAnsi"/>
              <w:noProof/>
              <w:color w:val="auto"/>
              <w:lang w:eastAsia="pt-BR"/>
            </w:rPr>
          </w:pPr>
          <w:hyperlink w:anchor="_Toc220367230" w:history="1">
            <w:r w:rsidRPr="00B851BE">
              <w:rPr>
                <w:rStyle w:val="Hyperlink"/>
                <w:noProof/>
              </w:rPr>
              <w:t>DISCUSSÃO</w:t>
            </w:r>
            <w:r>
              <w:rPr>
                <w:noProof/>
                <w:webHidden/>
              </w:rPr>
              <w:tab/>
            </w:r>
            <w:r>
              <w:rPr>
                <w:noProof/>
                <w:webHidden/>
              </w:rPr>
              <w:fldChar w:fldCharType="begin"/>
            </w:r>
            <w:r>
              <w:rPr>
                <w:noProof/>
                <w:webHidden/>
              </w:rPr>
              <w:instrText xml:space="preserve"> PAGEREF _Toc220367230 \h </w:instrText>
            </w:r>
            <w:r>
              <w:rPr>
                <w:noProof/>
                <w:webHidden/>
              </w:rPr>
            </w:r>
            <w:r>
              <w:rPr>
                <w:noProof/>
                <w:webHidden/>
              </w:rPr>
              <w:fldChar w:fldCharType="separate"/>
            </w:r>
            <w:r w:rsidR="000E4C1B">
              <w:rPr>
                <w:noProof/>
                <w:webHidden/>
              </w:rPr>
              <w:t>52</w:t>
            </w:r>
            <w:r>
              <w:rPr>
                <w:noProof/>
                <w:webHidden/>
              </w:rPr>
              <w:fldChar w:fldCharType="end"/>
            </w:r>
          </w:hyperlink>
        </w:p>
        <w:p w14:paraId="35721BF2" w14:textId="75741716" w:rsidR="00E97C15" w:rsidRDefault="00E97C15">
          <w:pPr>
            <w:pStyle w:val="TOC1"/>
            <w:tabs>
              <w:tab w:val="right" w:leader="dot" w:pos="9350"/>
            </w:tabs>
            <w:rPr>
              <w:rFonts w:asciiTheme="minorHAnsi" w:eastAsiaTheme="minorEastAsia" w:hAnsiTheme="minorHAnsi"/>
              <w:noProof/>
              <w:color w:val="auto"/>
              <w:lang w:eastAsia="pt-BR"/>
            </w:rPr>
          </w:pPr>
          <w:hyperlink w:anchor="_Toc220367231" w:history="1">
            <w:r w:rsidRPr="00B851BE">
              <w:rPr>
                <w:rStyle w:val="Hyperlink"/>
                <w:noProof/>
              </w:rPr>
              <w:t>CONCLUSÃO</w:t>
            </w:r>
            <w:r>
              <w:rPr>
                <w:noProof/>
                <w:webHidden/>
              </w:rPr>
              <w:tab/>
            </w:r>
            <w:r>
              <w:rPr>
                <w:noProof/>
                <w:webHidden/>
              </w:rPr>
              <w:fldChar w:fldCharType="begin"/>
            </w:r>
            <w:r>
              <w:rPr>
                <w:noProof/>
                <w:webHidden/>
              </w:rPr>
              <w:instrText xml:space="preserve"> PAGEREF _Toc220367231 \h </w:instrText>
            </w:r>
            <w:r>
              <w:rPr>
                <w:noProof/>
                <w:webHidden/>
              </w:rPr>
            </w:r>
            <w:r>
              <w:rPr>
                <w:noProof/>
                <w:webHidden/>
              </w:rPr>
              <w:fldChar w:fldCharType="separate"/>
            </w:r>
            <w:r w:rsidR="000E4C1B">
              <w:rPr>
                <w:noProof/>
                <w:webHidden/>
              </w:rPr>
              <w:t>59</w:t>
            </w:r>
            <w:r>
              <w:rPr>
                <w:noProof/>
                <w:webHidden/>
              </w:rPr>
              <w:fldChar w:fldCharType="end"/>
            </w:r>
          </w:hyperlink>
        </w:p>
        <w:p w14:paraId="75A6E6C2" w14:textId="725A700B" w:rsidR="00E97C15" w:rsidRDefault="00E97C15">
          <w:pPr>
            <w:pStyle w:val="TOC1"/>
            <w:tabs>
              <w:tab w:val="right" w:leader="dot" w:pos="9350"/>
            </w:tabs>
            <w:rPr>
              <w:rFonts w:asciiTheme="minorHAnsi" w:eastAsiaTheme="minorEastAsia" w:hAnsiTheme="minorHAnsi"/>
              <w:noProof/>
              <w:color w:val="auto"/>
              <w:lang w:eastAsia="pt-BR"/>
            </w:rPr>
          </w:pPr>
          <w:hyperlink w:anchor="_Toc220367232" w:history="1">
            <w:r w:rsidRPr="00B851BE">
              <w:rPr>
                <w:rStyle w:val="Hyperlink"/>
                <w:noProof/>
              </w:rPr>
              <w:t>REFERÊNCIAS</w:t>
            </w:r>
            <w:r>
              <w:rPr>
                <w:noProof/>
                <w:webHidden/>
              </w:rPr>
              <w:tab/>
            </w:r>
            <w:r>
              <w:rPr>
                <w:noProof/>
                <w:webHidden/>
              </w:rPr>
              <w:fldChar w:fldCharType="begin"/>
            </w:r>
            <w:r>
              <w:rPr>
                <w:noProof/>
                <w:webHidden/>
              </w:rPr>
              <w:instrText xml:space="preserve"> PAGEREF _Toc220367232 \h </w:instrText>
            </w:r>
            <w:r>
              <w:rPr>
                <w:noProof/>
                <w:webHidden/>
              </w:rPr>
            </w:r>
            <w:r>
              <w:rPr>
                <w:noProof/>
                <w:webHidden/>
              </w:rPr>
              <w:fldChar w:fldCharType="separate"/>
            </w:r>
            <w:r w:rsidR="000E4C1B">
              <w:rPr>
                <w:noProof/>
                <w:webHidden/>
              </w:rPr>
              <w:t>59</w:t>
            </w:r>
            <w:r>
              <w:rPr>
                <w:noProof/>
                <w:webHidden/>
              </w:rPr>
              <w:fldChar w:fldCharType="end"/>
            </w:r>
          </w:hyperlink>
        </w:p>
        <w:p w14:paraId="3FD0FBA2" w14:textId="1EEF8422" w:rsidR="006F1902" w:rsidRDefault="006F1902">
          <w:r w:rsidRPr="006F1902">
            <w:rPr>
              <w:b/>
              <w:bCs/>
              <w:sz w:val="20"/>
              <w:szCs w:val="20"/>
            </w:rPr>
            <w:fldChar w:fldCharType="end"/>
          </w:r>
        </w:p>
      </w:sdtContent>
    </w:sdt>
    <w:p w14:paraId="2F25499E" w14:textId="77777777" w:rsidR="009D7CCD" w:rsidRDefault="009D7CCD" w:rsidP="00D57A76">
      <w:pPr>
        <w:widowControl w:val="0"/>
        <w:spacing w:line="278" w:lineRule="auto"/>
        <w:contextualSpacing/>
        <w:jc w:val="center"/>
        <w:rPr>
          <w:b/>
          <w:bCs/>
        </w:rPr>
        <w:sectPr w:rsidR="009D7CCD" w:rsidSect="00261734">
          <w:footerReference w:type="default" r:id="rId18"/>
          <w:pgSz w:w="12240" w:h="15840"/>
          <w:pgMar w:top="1440" w:right="1440" w:bottom="1440" w:left="1440" w:header="720" w:footer="720" w:gutter="0"/>
          <w:cols w:space="720"/>
          <w:docGrid w:linePitch="360"/>
        </w:sectPr>
      </w:pPr>
    </w:p>
    <w:p w14:paraId="26F9F0EA" w14:textId="207477D1" w:rsidR="005E4CC1" w:rsidRPr="00BE055F" w:rsidRDefault="00D57A76" w:rsidP="00D57A76">
      <w:pPr>
        <w:widowControl w:val="0"/>
        <w:spacing w:line="278" w:lineRule="auto"/>
        <w:contextualSpacing/>
        <w:jc w:val="center"/>
        <w:rPr>
          <w:b/>
          <w:bCs/>
        </w:rPr>
      </w:pPr>
      <w:r w:rsidRPr="00BE055F">
        <w:rPr>
          <w:b/>
          <w:bCs/>
        </w:rPr>
        <w:lastRenderedPageBreak/>
        <w:t>LISTA DE FIGURAS</w:t>
      </w:r>
    </w:p>
    <w:p w14:paraId="76393472" w14:textId="77777777" w:rsidR="00BE055F" w:rsidRDefault="00BE055F" w:rsidP="003E3570">
      <w:pPr>
        <w:widowControl w:val="0"/>
        <w:contextualSpacing/>
        <w:jc w:val="center"/>
      </w:pPr>
    </w:p>
    <w:p w14:paraId="60817480" w14:textId="2513D81A"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r w:rsidRPr="000E3B0C">
        <w:rPr>
          <w:rFonts w:ascii="Arial" w:hAnsi="Arial" w:cs="Arial"/>
          <w:sz w:val="24"/>
          <w:szCs w:val="24"/>
          <w:lang w:val="en-US"/>
        </w:rPr>
        <w:fldChar w:fldCharType="begin"/>
      </w:r>
      <w:r w:rsidRPr="000E3B0C">
        <w:rPr>
          <w:rFonts w:ascii="Arial" w:hAnsi="Arial" w:cs="Arial"/>
          <w:sz w:val="24"/>
          <w:szCs w:val="24"/>
          <w:lang w:val="en-US"/>
        </w:rPr>
        <w:instrText xml:space="preserve"> TOC \h \z \c "Figura" </w:instrText>
      </w:r>
      <w:r w:rsidRPr="000E3B0C">
        <w:rPr>
          <w:rFonts w:ascii="Arial" w:hAnsi="Arial" w:cs="Arial"/>
          <w:sz w:val="24"/>
          <w:szCs w:val="24"/>
          <w:lang w:val="en-US"/>
        </w:rPr>
        <w:fldChar w:fldCharType="separate"/>
      </w:r>
      <w:hyperlink w:anchor="_Toc220402036" w:history="1">
        <w:r w:rsidRPr="000E3B0C">
          <w:rPr>
            <w:rStyle w:val="Hyperlink"/>
            <w:rFonts w:ascii="Arial" w:hAnsi="Arial" w:cs="Arial"/>
            <w:b w:val="0"/>
            <w:bCs w:val="0"/>
            <w:noProof/>
            <w:sz w:val="24"/>
            <w:szCs w:val="24"/>
          </w:rPr>
          <w:t>Figura 1 - Esquema conceitual da taxonomia da memória</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_Toc220402036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10</w:t>
        </w:r>
        <w:r w:rsidRPr="000E3B0C">
          <w:rPr>
            <w:rFonts w:ascii="Arial" w:hAnsi="Arial" w:cs="Arial"/>
            <w:b w:val="0"/>
            <w:bCs w:val="0"/>
            <w:noProof/>
            <w:webHidden/>
            <w:sz w:val="24"/>
            <w:szCs w:val="24"/>
          </w:rPr>
          <w:fldChar w:fldCharType="end"/>
        </w:r>
      </w:hyperlink>
    </w:p>
    <w:p w14:paraId="615F4A4F" w14:textId="5499FF76"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37" w:history="1">
        <w:r w:rsidRPr="000E3B0C">
          <w:rPr>
            <w:rStyle w:val="Hyperlink"/>
            <w:rFonts w:ascii="Arial" w:hAnsi="Arial" w:cs="Arial"/>
            <w:b w:val="0"/>
            <w:bCs w:val="0"/>
            <w:noProof/>
            <w:sz w:val="24"/>
            <w:szCs w:val="24"/>
          </w:rPr>
          <w:t>Figura 2 - Representação esquemática da formação hipocampal, destacando a circuitaria clássica da via trissináptica</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_Toc220402037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14</w:t>
        </w:r>
        <w:r w:rsidRPr="000E3B0C">
          <w:rPr>
            <w:rFonts w:ascii="Arial" w:hAnsi="Arial" w:cs="Arial"/>
            <w:b w:val="0"/>
            <w:bCs w:val="0"/>
            <w:noProof/>
            <w:webHidden/>
            <w:sz w:val="24"/>
            <w:szCs w:val="24"/>
          </w:rPr>
          <w:fldChar w:fldCharType="end"/>
        </w:r>
      </w:hyperlink>
    </w:p>
    <w:p w14:paraId="1FB2A38D" w14:textId="5F39524B"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38" w:history="1">
        <w:r w:rsidRPr="000E3B0C">
          <w:rPr>
            <w:rStyle w:val="Hyperlink"/>
            <w:rFonts w:ascii="Arial" w:hAnsi="Arial" w:cs="Arial"/>
            <w:b w:val="0"/>
            <w:bCs w:val="0"/>
            <w:noProof/>
            <w:sz w:val="24"/>
            <w:szCs w:val="24"/>
          </w:rPr>
          <w:t>Figura 3 - Frame representativo do teste de reconhecimento social com sobreposição da estimativa automatizada de pose</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_Toc220402038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17</w:t>
        </w:r>
        <w:r w:rsidRPr="000E3B0C">
          <w:rPr>
            <w:rFonts w:ascii="Arial" w:hAnsi="Arial" w:cs="Arial"/>
            <w:b w:val="0"/>
            <w:bCs w:val="0"/>
            <w:noProof/>
            <w:webHidden/>
            <w:sz w:val="24"/>
            <w:szCs w:val="24"/>
          </w:rPr>
          <w:fldChar w:fldCharType="end"/>
        </w:r>
      </w:hyperlink>
    </w:p>
    <w:p w14:paraId="23390C73" w14:textId="49897D61"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39" w:history="1">
        <w:r w:rsidRPr="000E3B0C">
          <w:rPr>
            <w:rStyle w:val="Hyperlink"/>
            <w:rFonts w:ascii="Arial" w:hAnsi="Arial" w:cs="Arial"/>
            <w:b w:val="0"/>
            <w:bCs w:val="0"/>
            <w:noProof/>
            <w:sz w:val="24"/>
            <w:szCs w:val="24"/>
          </w:rPr>
          <w:t>Figura 4 - Fluxo de trabalho para estimativa de pose a partir de vídeos</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_Toc220402039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24</w:t>
        </w:r>
        <w:r w:rsidRPr="000E3B0C">
          <w:rPr>
            <w:rFonts w:ascii="Arial" w:hAnsi="Arial" w:cs="Arial"/>
            <w:b w:val="0"/>
            <w:bCs w:val="0"/>
            <w:noProof/>
            <w:webHidden/>
            <w:sz w:val="24"/>
            <w:szCs w:val="24"/>
          </w:rPr>
          <w:fldChar w:fldCharType="end"/>
        </w:r>
      </w:hyperlink>
    </w:p>
    <w:p w14:paraId="5E9F6268" w14:textId="07583CC7"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40" w:history="1">
        <w:r w:rsidRPr="000E3B0C">
          <w:rPr>
            <w:rStyle w:val="Hyperlink"/>
            <w:rFonts w:ascii="Arial" w:hAnsi="Arial" w:cs="Arial"/>
            <w:b w:val="0"/>
            <w:bCs w:val="0"/>
            <w:noProof/>
            <w:sz w:val="24"/>
            <w:szCs w:val="24"/>
          </w:rPr>
          <w:t>Figura 5 - Representação esquemática do caminho óptico do sistema Miniscope</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_Toc220402040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32</w:t>
        </w:r>
        <w:r w:rsidRPr="000E3B0C">
          <w:rPr>
            <w:rFonts w:ascii="Arial" w:hAnsi="Arial" w:cs="Arial"/>
            <w:b w:val="0"/>
            <w:bCs w:val="0"/>
            <w:noProof/>
            <w:webHidden/>
            <w:sz w:val="24"/>
            <w:szCs w:val="24"/>
          </w:rPr>
          <w:fldChar w:fldCharType="end"/>
        </w:r>
      </w:hyperlink>
    </w:p>
    <w:p w14:paraId="238F0653" w14:textId="73670155"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41" w:history="1">
        <w:r w:rsidRPr="000E3B0C">
          <w:rPr>
            <w:rStyle w:val="Hyperlink"/>
            <w:rFonts w:ascii="Arial" w:hAnsi="Arial" w:cs="Arial"/>
            <w:b w:val="0"/>
            <w:bCs w:val="0"/>
            <w:noProof/>
            <w:sz w:val="24"/>
            <w:szCs w:val="24"/>
          </w:rPr>
          <w:t>Figura 6 - Componentes do dispositivo customizado para craniotomia estereotáxica</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_Toc220402041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34</w:t>
        </w:r>
        <w:r w:rsidRPr="000E3B0C">
          <w:rPr>
            <w:rFonts w:ascii="Arial" w:hAnsi="Arial" w:cs="Arial"/>
            <w:b w:val="0"/>
            <w:bCs w:val="0"/>
            <w:noProof/>
            <w:webHidden/>
            <w:sz w:val="24"/>
            <w:szCs w:val="24"/>
          </w:rPr>
          <w:fldChar w:fldCharType="end"/>
        </w:r>
      </w:hyperlink>
    </w:p>
    <w:p w14:paraId="40F27020" w14:textId="2CFD3ED4"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42" w:history="1">
        <w:r w:rsidRPr="000E3B0C">
          <w:rPr>
            <w:rStyle w:val="Hyperlink"/>
            <w:rFonts w:ascii="Arial" w:hAnsi="Arial" w:cs="Arial"/>
            <w:b w:val="0"/>
            <w:bCs w:val="0"/>
            <w:noProof/>
            <w:sz w:val="24"/>
            <w:szCs w:val="24"/>
          </w:rPr>
          <w:t xml:space="preserve">Figura 7 </w:t>
        </w:r>
        <w:r>
          <w:rPr>
            <w:rStyle w:val="Hyperlink"/>
            <w:rFonts w:ascii="Arial" w:hAnsi="Arial" w:cs="Arial"/>
            <w:b w:val="0"/>
            <w:bCs w:val="0"/>
            <w:noProof/>
            <w:sz w:val="24"/>
            <w:szCs w:val="24"/>
          </w:rPr>
          <w:t>-</w:t>
        </w:r>
        <w:r w:rsidRPr="000E3B0C">
          <w:rPr>
            <w:rStyle w:val="Hyperlink"/>
            <w:rFonts w:ascii="Arial" w:hAnsi="Arial" w:cs="Arial"/>
            <w:b w:val="0"/>
            <w:bCs w:val="0"/>
            <w:noProof/>
            <w:sz w:val="24"/>
            <w:szCs w:val="24"/>
          </w:rPr>
          <w:t xml:space="preserve"> Desenvolvimento do suporte para a lente GRIN e tampa protetora</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_Toc220402042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36</w:t>
        </w:r>
        <w:r w:rsidRPr="000E3B0C">
          <w:rPr>
            <w:rFonts w:ascii="Arial" w:hAnsi="Arial" w:cs="Arial"/>
            <w:b w:val="0"/>
            <w:bCs w:val="0"/>
            <w:noProof/>
            <w:webHidden/>
            <w:sz w:val="24"/>
            <w:szCs w:val="24"/>
          </w:rPr>
          <w:fldChar w:fldCharType="end"/>
        </w:r>
      </w:hyperlink>
    </w:p>
    <w:p w14:paraId="2FC44A87" w14:textId="21598670"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43" w:history="1">
        <w:r w:rsidRPr="000E3B0C">
          <w:rPr>
            <w:rStyle w:val="Hyperlink"/>
            <w:rFonts w:ascii="Arial" w:hAnsi="Arial" w:cs="Arial"/>
            <w:b w:val="0"/>
            <w:bCs w:val="0"/>
            <w:noProof/>
            <w:sz w:val="24"/>
            <w:szCs w:val="24"/>
          </w:rPr>
          <w:t xml:space="preserve">Figura 8 </w:t>
        </w:r>
        <w:r>
          <w:rPr>
            <w:rStyle w:val="Hyperlink"/>
            <w:rFonts w:ascii="Arial" w:hAnsi="Arial" w:cs="Arial"/>
            <w:b w:val="0"/>
            <w:bCs w:val="0"/>
            <w:noProof/>
            <w:sz w:val="24"/>
            <w:szCs w:val="24"/>
          </w:rPr>
          <w:t>-</w:t>
        </w:r>
        <w:r w:rsidRPr="000E3B0C">
          <w:rPr>
            <w:rStyle w:val="Hyperlink"/>
            <w:rFonts w:ascii="Arial" w:hAnsi="Arial" w:cs="Arial"/>
            <w:b w:val="0"/>
            <w:bCs w:val="0"/>
            <w:noProof/>
            <w:sz w:val="24"/>
            <w:szCs w:val="24"/>
          </w:rPr>
          <w:t xml:space="preserve"> Validação histológica da implantação da lente GRIN</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_Toc220402043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37</w:t>
        </w:r>
        <w:r w:rsidRPr="000E3B0C">
          <w:rPr>
            <w:rFonts w:ascii="Arial" w:hAnsi="Arial" w:cs="Arial"/>
            <w:b w:val="0"/>
            <w:bCs w:val="0"/>
            <w:noProof/>
            <w:webHidden/>
            <w:sz w:val="24"/>
            <w:szCs w:val="24"/>
          </w:rPr>
          <w:fldChar w:fldCharType="end"/>
        </w:r>
      </w:hyperlink>
    </w:p>
    <w:p w14:paraId="186BDAC9" w14:textId="178BB1DF"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44" w:history="1">
        <w:r w:rsidRPr="000E3B0C">
          <w:rPr>
            <w:rStyle w:val="Hyperlink"/>
            <w:rFonts w:ascii="Arial" w:hAnsi="Arial" w:cs="Arial"/>
            <w:b w:val="0"/>
            <w:bCs w:val="0"/>
            <w:noProof/>
            <w:sz w:val="24"/>
            <w:szCs w:val="24"/>
          </w:rPr>
          <w:t>Figura 9 - Adaptador para acoplamento do sistema ao aparelho</w:t>
        </w:r>
        <w:r>
          <w:rPr>
            <w:rStyle w:val="Hyperlink"/>
            <w:rFonts w:ascii="Arial" w:hAnsi="Arial" w:cs="Arial"/>
            <w:b w:val="0"/>
            <w:bCs w:val="0"/>
            <w:noProof/>
            <w:sz w:val="24"/>
            <w:szCs w:val="24"/>
          </w:rPr>
          <w:t xml:space="preserve"> </w:t>
        </w:r>
        <w:r w:rsidRPr="000E3B0C">
          <w:rPr>
            <w:rStyle w:val="Hyperlink"/>
            <w:rFonts w:ascii="Arial" w:hAnsi="Arial" w:cs="Arial"/>
            <w:b w:val="0"/>
            <w:bCs w:val="0"/>
            <w:noProof/>
            <w:sz w:val="24"/>
            <w:szCs w:val="24"/>
          </w:rPr>
          <w:t>estereotáxico</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_Toc220402044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38</w:t>
        </w:r>
        <w:r w:rsidRPr="000E3B0C">
          <w:rPr>
            <w:rFonts w:ascii="Arial" w:hAnsi="Arial" w:cs="Arial"/>
            <w:b w:val="0"/>
            <w:bCs w:val="0"/>
            <w:noProof/>
            <w:webHidden/>
            <w:sz w:val="24"/>
            <w:szCs w:val="24"/>
          </w:rPr>
          <w:fldChar w:fldCharType="end"/>
        </w:r>
      </w:hyperlink>
    </w:p>
    <w:p w14:paraId="7CB51E44" w14:textId="017B99E8"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45" w:history="1">
        <w:r w:rsidRPr="000E3B0C">
          <w:rPr>
            <w:rStyle w:val="Hyperlink"/>
            <w:rFonts w:ascii="Arial" w:hAnsi="Arial" w:cs="Arial"/>
            <w:b w:val="0"/>
            <w:bCs w:val="0"/>
            <w:noProof/>
            <w:sz w:val="24"/>
            <w:szCs w:val="24"/>
          </w:rPr>
          <w:t>Figura 10 - A memória social é expressa no Contexto padrão</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_Toc220402045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40</w:t>
        </w:r>
        <w:r w:rsidRPr="000E3B0C">
          <w:rPr>
            <w:rFonts w:ascii="Arial" w:hAnsi="Arial" w:cs="Arial"/>
            <w:b w:val="0"/>
            <w:bCs w:val="0"/>
            <w:noProof/>
            <w:webHidden/>
            <w:sz w:val="24"/>
            <w:szCs w:val="24"/>
          </w:rPr>
          <w:fldChar w:fldCharType="end"/>
        </w:r>
      </w:hyperlink>
    </w:p>
    <w:p w14:paraId="4B572152" w14:textId="18CA37E0"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46" w:history="1">
        <w:r w:rsidRPr="000E3B0C">
          <w:rPr>
            <w:rStyle w:val="Hyperlink"/>
            <w:rFonts w:ascii="Arial" w:hAnsi="Arial" w:cs="Arial"/>
            <w:b w:val="0"/>
            <w:bCs w:val="0"/>
            <w:noProof/>
            <w:sz w:val="24"/>
            <w:szCs w:val="24"/>
          </w:rPr>
          <w:t>Figura 11</w:t>
        </w:r>
        <w:r>
          <w:rPr>
            <w:rStyle w:val="Hyperlink"/>
            <w:rFonts w:ascii="Arial" w:hAnsi="Arial" w:cs="Arial"/>
            <w:b w:val="0"/>
            <w:bCs w:val="0"/>
            <w:noProof/>
            <w:sz w:val="24"/>
            <w:szCs w:val="24"/>
          </w:rPr>
          <w:t xml:space="preserve"> </w:t>
        </w:r>
        <w:r w:rsidRPr="000E3B0C">
          <w:rPr>
            <w:rStyle w:val="Hyperlink"/>
            <w:rFonts w:ascii="Arial" w:hAnsi="Arial" w:cs="Arial"/>
            <w:b w:val="0"/>
            <w:bCs w:val="0"/>
            <w:noProof/>
            <w:sz w:val="24"/>
            <w:szCs w:val="24"/>
          </w:rPr>
          <w:t>- A memória social é expressa no Contexto multissensorial</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_Toc220402046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42</w:t>
        </w:r>
        <w:r w:rsidRPr="000E3B0C">
          <w:rPr>
            <w:rFonts w:ascii="Arial" w:hAnsi="Arial" w:cs="Arial"/>
            <w:b w:val="0"/>
            <w:bCs w:val="0"/>
            <w:noProof/>
            <w:webHidden/>
            <w:sz w:val="24"/>
            <w:szCs w:val="24"/>
          </w:rPr>
          <w:fldChar w:fldCharType="end"/>
        </w:r>
      </w:hyperlink>
    </w:p>
    <w:p w14:paraId="68A62220" w14:textId="25D5C474"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47" w:history="1">
        <w:r w:rsidRPr="000E3B0C">
          <w:rPr>
            <w:rStyle w:val="Hyperlink"/>
            <w:rFonts w:ascii="Arial" w:hAnsi="Arial" w:cs="Arial"/>
            <w:b w:val="0"/>
            <w:bCs w:val="0"/>
            <w:noProof/>
            <w:sz w:val="24"/>
            <w:szCs w:val="24"/>
          </w:rPr>
          <w:t>Figura 12 - Correlação entre os métodos de análise automático e manual</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_Toc220402047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44</w:t>
        </w:r>
        <w:r w:rsidRPr="000E3B0C">
          <w:rPr>
            <w:rFonts w:ascii="Arial" w:hAnsi="Arial" w:cs="Arial"/>
            <w:b w:val="0"/>
            <w:bCs w:val="0"/>
            <w:noProof/>
            <w:webHidden/>
            <w:sz w:val="24"/>
            <w:szCs w:val="24"/>
          </w:rPr>
          <w:fldChar w:fldCharType="end"/>
        </w:r>
      </w:hyperlink>
    </w:p>
    <w:p w14:paraId="48780F93" w14:textId="2FF735D9"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48" w:history="1">
        <w:r w:rsidRPr="000E3B0C">
          <w:rPr>
            <w:rStyle w:val="Hyperlink"/>
            <w:rFonts w:ascii="Arial" w:hAnsi="Arial" w:cs="Arial"/>
            <w:b w:val="0"/>
            <w:bCs w:val="0"/>
            <w:noProof/>
            <w:sz w:val="24"/>
            <w:szCs w:val="24"/>
          </w:rPr>
          <w:t xml:space="preserve">Figura 13 </w:t>
        </w:r>
        <w:r>
          <w:rPr>
            <w:rStyle w:val="Hyperlink"/>
            <w:rFonts w:ascii="Arial" w:hAnsi="Arial" w:cs="Arial"/>
            <w:b w:val="0"/>
            <w:bCs w:val="0"/>
            <w:noProof/>
            <w:sz w:val="24"/>
            <w:szCs w:val="24"/>
          </w:rPr>
          <w:t>-</w:t>
        </w:r>
        <w:r w:rsidRPr="000E3B0C">
          <w:rPr>
            <w:rStyle w:val="Hyperlink"/>
            <w:rFonts w:ascii="Arial" w:hAnsi="Arial" w:cs="Arial"/>
            <w:b w:val="0"/>
            <w:bCs w:val="0"/>
            <w:noProof/>
            <w:sz w:val="24"/>
            <w:szCs w:val="24"/>
          </w:rPr>
          <w:t xml:space="preserve"> Distância total percorrida e velocidade média em cada contexto</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_Toc220402048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45</w:t>
        </w:r>
        <w:r w:rsidRPr="000E3B0C">
          <w:rPr>
            <w:rFonts w:ascii="Arial" w:hAnsi="Arial" w:cs="Arial"/>
            <w:b w:val="0"/>
            <w:bCs w:val="0"/>
            <w:noProof/>
            <w:webHidden/>
            <w:sz w:val="24"/>
            <w:szCs w:val="24"/>
          </w:rPr>
          <w:fldChar w:fldCharType="end"/>
        </w:r>
      </w:hyperlink>
    </w:p>
    <w:p w14:paraId="40FA4E19" w14:textId="680C91FD"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49" w:history="1">
        <w:r w:rsidRPr="000E3B0C">
          <w:rPr>
            <w:rStyle w:val="Hyperlink"/>
            <w:rFonts w:ascii="Arial" w:hAnsi="Arial" w:cs="Arial"/>
            <w:b w:val="0"/>
            <w:bCs w:val="0"/>
            <w:noProof/>
            <w:sz w:val="24"/>
            <w:szCs w:val="24"/>
          </w:rPr>
          <w:t>Figura 14 -</w:t>
        </w:r>
        <w:r w:rsidRPr="0093394A">
          <w:rPr>
            <w:rStyle w:val="Hyperlink"/>
            <w:rFonts w:ascii="Arial" w:hAnsi="Arial" w:cs="Arial"/>
            <w:b w:val="0"/>
            <w:bCs w:val="0"/>
            <w:noProof/>
            <w:sz w:val="24"/>
            <w:szCs w:val="24"/>
          </w:rPr>
          <w:t xml:space="preserve"> Eventos de exploração social em cada sessão e contexto</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_Toc220402049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46</w:t>
        </w:r>
        <w:r w:rsidRPr="000E3B0C">
          <w:rPr>
            <w:rFonts w:ascii="Arial" w:hAnsi="Arial" w:cs="Arial"/>
            <w:b w:val="0"/>
            <w:bCs w:val="0"/>
            <w:noProof/>
            <w:webHidden/>
            <w:sz w:val="24"/>
            <w:szCs w:val="24"/>
          </w:rPr>
          <w:fldChar w:fldCharType="end"/>
        </w:r>
      </w:hyperlink>
    </w:p>
    <w:p w14:paraId="5D92EACC" w14:textId="308AE3FD"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50" w:history="1">
        <w:r w:rsidRPr="000E3B0C">
          <w:rPr>
            <w:rStyle w:val="Hyperlink"/>
            <w:rFonts w:ascii="Arial" w:hAnsi="Arial" w:cs="Arial"/>
            <w:b w:val="0"/>
            <w:bCs w:val="0"/>
            <w:noProof/>
            <w:sz w:val="24"/>
            <w:szCs w:val="24"/>
          </w:rPr>
          <w:t xml:space="preserve">Figura 15 - </w:t>
        </w:r>
        <w:r w:rsidRPr="0093394A">
          <w:rPr>
            <w:rStyle w:val="Hyperlink"/>
            <w:rFonts w:ascii="Arial" w:hAnsi="Arial" w:cs="Arial"/>
            <w:b w:val="0"/>
            <w:bCs w:val="0"/>
            <w:noProof/>
            <w:sz w:val="24"/>
            <w:szCs w:val="24"/>
          </w:rPr>
          <w:t>Dinâmica temporal de exploração em cada sessão e contexto</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_Toc220402050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48</w:t>
        </w:r>
        <w:r w:rsidRPr="000E3B0C">
          <w:rPr>
            <w:rFonts w:ascii="Arial" w:hAnsi="Arial" w:cs="Arial"/>
            <w:b w:val="0"/>
            <w:bCs w:val="0"/>
            <w:noProof/>
            <w:webHidden/>
            <w:sz w:val="24"/>
            <w:szCs w:val="24"/>
          </w:rPr>
          <w:fldChar w:fldCharType="end"/>
        </w:r>
      </w:hyperlink>
    </w:p>
    <w:p w14:paraId="68468C84" w14:textId="06A046E9"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51" w:history="1">
        <w:r w:rsidRPr="000E3B0C">
          <w:rPr>
            <w:rStyle w:val="Hyperlink"/>
            <w:rFonts w:ascii="Arial" w:hAnsi="Arial" w:cs="Arial"/>
            <w:b w:val="0"/>
            <w:bCs w:val="0"/>
            <w:noProof/>
            <w:sz w:val="24"/>
            <w:szCs w:val="24"/>
          </w:rPr>
          <w:t>Figura 16 -</w:t>
        </w:r>
        <w:r w:rsidRPr="0093394A">
          <w:rPr>
            <w:rStyle w:val="Hyperlink"/>
            <w:rFonts w:ascii="Arial" w:hAnsi="Arial" w:cs="Arial"/>
            <w:b w:val="0"/>
            <w:bCs w:val="0"/>
            <w:noProof/>
            <w:sz w:val="24"/>
            <w:szCs w:val="24"/>
          </w:rPr>
          <w:t xml:space="preserve"> Tempo total de rearing sem suporte em cada sessão e contexto</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_Toc220402051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49</w:t>
        </w:r>
        <w:r w:rsidRPr="000E3B0C">
          <w:rPr>
            <w:rFonts w:ascii="Arial" w:hAnsi="Arial" w:cs="Arial"/>
            <w:b w:val="0"/>
            <w:bCs w:val="0"/>
            <w:noProof/>
            <w:webHidden/>
            <w:sz w:val="24"/>
            <w:szCs w:val="24"/>
          </w:rPr>
          <w:fldChar w:fldCharType="end"/>
        </w:r>
      </w:hyperlink>
    </w:p>
    <w:p w14:paraId="7589A02E" w14:textId="5119F31E"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52" w:history="1">
        <w:r w:rsidRPr="000E3B0C">
          <w:rPr>
            <w:rStyle w:val="Hyperlink"/>
            <w:rFonts w:ascii="Arial" w:hAnsi="Arial" w:cs="Arial"/>
            <w:b w:val="0"/>
            <w:bCs w:val="0"/>
            <w:noProof/>
            <w:sz w:val="24"/>
            <w:szCs w:val="24"/>
          </w:rPr>
          <w:t xml:space="preserve">Figura 17 - </w:t>
        </w:r>
        <w:r w:rsidRPr="0093394A">
          <w:rPr>
            <w:rStyle w:val="Hyperlink"/>
            <w:rFonts w:ascii="Arial" w:hAnsi="Arial" w:cs="Arial"/>
            <w:b w:val="0"/>
            <w:bCs w:val="0"/>
            <w:noProof/>
            <w:sz w:val="24"/>
            <w:szCs w:val="24"/>
          </w:rPr>
          <w:t>Proporção de investigação em cada sessão e contexto</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_Toc220402052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50</w:t>
        </w:r>
        <w:r w:rsidRPr="000E3B0C">
          <w:rPr>
            <w:rFonts w:ascii="Arial" w:hAnsi="Arial" w:cs="Arial"/>
            <w:b w:val="0"/>
            <w:bCs w:val="0"/>
            <w:noProof/>
            <w:webHidden/>
            <w:sz w:val="24"/>
            <w:szCs w:val="24"/>
          </w:rPr>
          <w:fldChar w:fldCharType="end"/>
        </w:r>
      </w:hyperlink>
    </w:p>
    <w:p w14:paraId="3BD30B0F" w14:textId="2988C216" w:rsidR="003E3570" w:rsidRPr="000E3B0C" w:rsidRDefault="003E3570" w:rsidP="003E3570">
      <w:pPr>
        <w:pStyle w:val="TableofFigures"/>
        <w:tabs>
          <w:tab w:val="right" w:pos="9350"/>
        </w:tabs>
        <w:spacing w:line="480" w:lineRule="auto"/>
        <w:jc w:val="both"/>
        <w:rPr>
          <w:rFonts w:ascii="Arial" w:eastAsiaTheme="minorEastAsia" w:hAnsi="Arial" w:cs="Arial"/>
          <w:b w:val="0"/>
          <w:bCs w:val="0"/>
          <w:noProof/>
          <w:color w:val="auto"/>
          <w:sz w:val="24"/>
          <w:szCs w:val="24"/>
          <w:lang w:eastAsia="pt-BR"/>
        </w:rPr>
      </w:pPr>
      <w:hyperlink w:anchor="_Toc220402053" w:history="1">
        <w:r w:rsidRPr="000E3B0C">
          <w:rPr>
            <w:rStyle w:val="Hyperlink"/>
            <w:rFonts w:ascii="Arial" w:hAnsi="Arial" w:cs="Arial"/>
            <w:b w:val="0"/>
            <w:bCs w:val="0"/>
            <w:noProof/>
            <w:sz w:val="24"/>
            <w:szCs w:val="24"/>
          </w:rPr>
          <w:t xml:space="preserve">Figura 18 - </w:t>
        </w:r>
        <w:r w:rsidRPr="0093394A">
          <w:rPr>
            <w:rStyle w:val="Hyperlink"/>
            <w:rFonts w:ascii="Arial" w:hAnsi="Arial" w:cs="Arial"/>
            <w:b w:val="0"/>
            <w:bCs w:val="0"/>
            <w:noProof/>
            <w:sz w:val="24"/>
            <w:szCs w:val="24"/>
          </w:rPr>
          <w:t>Eventos de “apenas aproximação” em cada sessão e contexto</w:t>
        </w:r>
        <w:r w:rsidRPr="000E3B0C">
          <w:rPr>
            <w:rFonts w:ascii="Arial" w:hAnsi="Arial" w:cs="Arial"/>
            <w:b w:val="0"/>
            <w:bCs w:val="0"/>
            <w:noProof/>
            <w:webHidden/>
            <w:sz w:val="24"/>
            <w:szCs w:val="24"/>
          </w:rPr>
          <w:tab/>
        </w:r>
        <w:r w:rsidRPr="000E3B0C">
          <w:rPr>
            <w:rFonts w:ascii="Arial" w:hAnsi="Arial" w:cs="Arial"/>
            <w:b w:val="0"/>
            <w:bCs w:val="0"/>
            <w:noProof/>
            <w:webHidden/>
            <w:sz w:val="24"/>
            <w:szCs w:val="24"/>
          </w:rPr>
          <w:fldChar w:fldCharType="begin"/>
        </w:r>
        <w:r w:rsidRPr="000E3B0C">
          <w:rPr>
            <w:rFonts w:ascii="Arial" w:hAnsi="Arial" w:cs="Arial"/>
            <w:b w:val="0"/>
            <w:bCs w:val="0"/>
            <w:noProof/>
            <w:webHidden/>
            <w:sz w:val="24"/>
            <w:szCs w:val="24"/>
          </w:rPr>
          <w:instrText xml:space="preserve"> PAGEREF _Toc220402053 \h </w:instrText>
        </w:r>
        <w:r w:rsidRPr="000E3B0C">
          <w:rPr>
            <w:rFonts w:ascii="Arial" w:hAnsi="Arial" w:cs="Arial"/>
            <w:b w:val="0"/>
            <w:bCs w:val="0"/>
            <w:noProof/>
            <w:webHidden/>
            <w:sz w:val="24"/>
            <w:szCs w:val="24"/>
          </w:rPr>
        </w:r>
        <w:r w:rsidRPr="000E3B0C">
          <w:rPr>
            <w:rFonts w:ascii="Arial" w:hAnsi="Arial" w:cs="Arial"/>
            <w:b w:val="0"/>
            <w:bCs w:val="0"/>
            <w:noProof/>
            <w:webHidden/>
            <w:sz w:val="24"/>
            <w:szCs w:val="24"/>
          </w:rPr>
          <w:fldChar w:fldCharType="separate"/>
        </w:r>
        <w:r w:rsidR="000E4C1B">
          <w:rPr>
            <w:rFonts w:ascii="Arial" w:hAnsi="Arial" w:cs="Arial"/>
            <w:b w:val="0"/>
            <w:bCs w:val="0"/>
            <w:noProof/>
            <w:webHidden/>
            <w:sz w:val="24"/>
            <w:szCs w:val="24"/>
          </w:rPr>
          <w:t>52</w:t>
        </w:r>
        <w:r w:rsidRPr="000E3B0C">
          <w:rPr>
            <w:rFonts w:ascii="Arial" w:hAnsi="Arial" w:cs="Arial"/>
            <w:b w:val="0"/>
            <w:bCs w:val="0"/>
            <w:noProof/>
            <w:webHidden/>
            <w:sz w:val="24"/>
            <w:szCs w:val="24"/>
          </w:rPr>
          <w:fldChar w:fldCharType="end"/>
        </w:r>
      </w:hyperlink>
    </w:p>
    <w:p w14:paraId="7BE6ED1F" w14:textId="2A5C0C27" w:rsidR="00346DE5" w:rsidRPr="00BE055F" w:rsidRDefault="003E3570" w:rsidP="003E3570">
      <w:pPr>
        <w:widowControl w:val="0"/>
        <w:contextualSpacing/>
        <w:rPr>
          <w:lang w:val="en-US"/>
        </w:rPr>
      </w:pPr>
      <w:r w:rsidRPr="000E3B0C">
        <w:rPr>
          <w:rFonts w:cs="Arial"/>
          <w:lang w:val="en-US"/>
        </w:rPr>
        <w:fldChar w:fldCharType="end"/>
      </w:r>
    </w:p>
    <w:p w14:paraId="664E094B" w14:textId="77777777" w:rsidR="009D7CCD" w:rsidRDefault="009D7CCD" w:rsidP="00D4225E">
      <w:pPr>
        <w:spacing w:after="160" w:line="278" w:lineRule="auto"/>
        <w:jc w:val="center"/>
        <w:rPr>
          <w:b/>
          <w:bCs/>
        </w:rPr>
        <w:sectPr w:rsidR="009D7CCD" w:rsidSect="00261734">
          <w:footerReference w:type="default" r:id="rId19"/>
          <w:pgSz w:w="12240" w:h="15840"/>
          <w:pgMar w:top="1440" w:right="1440" w:bottom="1440" w:left="1440" w:header="720" w:footer="720" w:gutter="0"/>
          <w:cols w:space="720"/>
          <w:docGrid w:linePitch="360"/>
        </w:sectPr>
      </w:pPr>
    </w:p>
    <w:p w14:paraId="265A580C" w14:textId="4486112F" w:rsidR="00346DE5" w:rsidRPr="00D4225E" w:rsidRDefault="00D4225E" w:rsidP="00D4225E">
      <w:pPr>
        <w:spacing w:after="160" w:line="278" w:lineRule="auto"/>
        <w:jc w:val="center"/>
        <w:rPr>
          <w:b/>
          <w:bCs/>
        </w:rPr>
      </w:pPr>
      <w:r w:rsidRPr="00D4225E">
        <w:rPr>
          <w:b/>
          <w:bCs/>
        </w:rPr>
        <w:lastRenderedPageBreak/>
        <w:t>LISTA DE SIGLAS E ABREVIATURAS</w:t>
      </w:r>
    </w:p>
    <w:p w14:paraId="5A239050" w14:textId="7AC86D8F" w:rsidR="00D4225E" w:rsidRDefault="00D4225E" w:rsidP="00D4225E">
      <w:pPr>
        <w:spacing w:after="160" w:line="278" w:lineRule="auto"/>
      </w:pPr>
      <w:r>
        <w:t>ANOVA</w:t>
      </w:r>
      <w:r>
        <w:tab/>
        <w:t xml:space="preserve">Análise de Variância </w:t>
      </w:r>
    </w:p>
    <w:p w14:paraId="21643990" w14:textId="5D2D2AF5" w:rsidR="00D4225E" w:rsidRDefault="00D4225E" w:rsidP="00D4225E">
      <w:pPr>
        <w:spacing w:after="160" w:line="278" w:lineRule="auto"/>
      </w:pPr>
      <w:r>
        <w:t>BY</w:t>
      </w:r>
      <w:r>
        <w:tab/>
      </w:r>
      <w:r>
        <w:tab/>
        <w:t xml:space="preserve">Behavython </w:t>
      </w:r>
    </w:p>
    <w:p w14:paraId="1D00FD64" w14:textId="4D8AB421" w:rsidR="00D4225E" w:rsidRDefault="00D4225E" w:rsidP="00D4225E">
      <w:pPr>
        <w:spacing w:after="160" w:line="278" w:lineRule="auto"/>
      </w:pPr>
      <w:r>
        <w:t>CA</w:t>
      </w:r>
      <w:r>
        <w:tab/>
      </w:r>
      <w:r>
        <w:tab/>
        <w:t xml:space="preserve">Cornu </w:t>
      </w:r>
      <w:proofErr w:type="spellStart"/>
      <w:r>
        <w:t>Ammonis</w:t>
      </w:r>
      <w:proofErr w:type="spellEnd"/>
    </w:p>
    <w:p w14:paraId="4A05A205" w14:textId="5C2333E5" w:rsidR="00D4225E" w:rsidRDefault="00D4225E" w:rsidP="00D4225E">
      <w:pPr>
        <w:spacing w:after="160" w:line="278" w:lineRule="auto"/>
      </w:pPr>
      <w:r>
        <w:t>CEUA</w:t>
      </w:r>
      <w:r>
        <w:tab/>
      </w:r>
      <w:r>
        <w:tab/>
        <w:t>Comissão de Ética no Uso de Animais</w:t>
      </w:r>
    </w:p>
    <w:p w14:paraId="5525789A" w14:textId="761FF7CA" w:rsidR="00D4225E" w:rsidRPr="00D4225E" w:rsidRDefault="00D4225E" w:rsidP="00D4225E">
      <w:pPr>
        <w:spacing w:after="160" w:line="278" w:lineRule="auto"/>
        <w:rPr>
          <w:lang w:val="en-US"/>
        </w:rPr>
      </w:pPr>
      <w:r w:rsidRPr="00D4225E">
        <w:rPr>
          <w:lang w:val="en-US"/>
        </w:rPr>
        <w:t>CMOS</w:t>
      </w:r>
      <w:r>
        <w:rPr>
          <w:lang w:val="en-US"/>
        </w:rPr>
        <w:tab/>
        <w:t>C</w:t>
      </w:r>
      <w:r w:rsidRPr="00D4225E">
        <w:rPr>
          <w:lang w:val="en-US"/>
        </w:rPr>
        <w:t>omplementary Metal–Oxide–Semiconductor</w:t>
      </w:r>
    </w:p>
    <w:p w14:paraId="19907D2C" w14:textId="1BFC5173" w:rsidR="00D4225E" w:rsidRPr="00D4225E" w:rsidRDefault="00D4225E" w:rsidP="00D4225E">
      <w:pPr>
        <w:spacing w:after="160" w:line="278" w:lineRule="auto"/>
        <w:rPr>
          <w:lang w:val="en-US"/>
        </w:rPr>
      </w:pPr>
      <w:r w:rsidRPr="00D4225E">
        <w:rPr>
          <w:lang w:val="en-US"/>
        </w:rPr>
        <w:t>DLC</w:t>
      </w:r>
      <w:r>
        <w:rPr>
          <w:lang w:val="en-US"/>
        </w:rPr>
        <w:tab/>
      </w:r>
      <w:r>
        <w:rPr>
          <w:lang w:val="en-US"/>
        </w:rPr>
        <w:tab/>
      </w:r>
      <w:r w:rsidRPr="00D4225E">
        <w:rPr>
          <w:lang w:val="en-US"/>
        </w:rPr>
        <w:t>DeepLabCut</w:t>
      </w:r>
    </w:p>
    <w:p w14:paraId="571EB090" w14:textId="0DD5E893" w:rsidR="00D4225E" w:rsidRPr="00D4225E" w:rsidRDefault="00D4225E" w:rsidP="00D4225E">
      <w:pPr>
        <w:spacing w:after="160" w:line="278" w:lineRule="auto"/>
        <w:rPr>
          <w:lang w:val="en-US"/>
        </w:rPr>
      </w:pPr>
      <w:r w:rsidRPr="00D4225E">
        <w:rPr>
          <w:lang w:val="en-US"/>
        </w:rPr>
        <w:t>DNN</w:t>
      </w:r>
      <w:r>
        <w:rPr>
          <w:lang w:val="en-US"/>
        </w:rPr>
        <w:tab/>
      </w:r>
      <w:r>
        <w:rPr>
          <w:lang w:val="en-US"/>
        </w:rPr>
        <w:tab/>
      </w:r>
      <w:r w:rsidRPr="00D4225E">
        <w:rPr>
          <w:lang w:val="en-US"/>
        </w:rPr>
        <w:t>Deep Neural Network</w:t>
      </w:r>
    </w:p>
    <w:p w14:paraId="4F686B43" w14:textId="0DF1A5D0" w:rsidR="00D4225E" w:rsidRPr="00D4225E" w:rsidRDefault="00D4225E" w:rsidP="00D4225E">
      <w:pPr>
        <w:spacing w:after="160" w:line="278" w:lineRule="auto"/>
        <w:rPr>
          <w:lang w:val="en-US"/>
        </w:rPr>
      </w:pPr>
      <w:r w:rsidRPr="00D4225E">
        <w:rPr>
          <w:lang w:val="en-US"/>
        </w:rPr>
        <w:t>DG</w:t>
      </w:r>
      <w:r>
        <w:rPr>
          <w:lang w:val="en-US"/>
        </w:rPr>
        <w:tab/>
      </w:r>
      <w:r>
        <w:rPr>
          <w:lang w:val="en-US"/>
        </w:rPr>
        <w:tab/>
      </w:r>
      <w:r w:rsidRPr="00D4225E">
        <w:rPr>
          <w:lang w:val="en-US"/>
        </w:rPr>
        <w:t xml:space="preserve">Giro </w:t>
      </w:r>
      <w:proofErr w:type="spellStart"/>
      <w:r w:rsidRPr="00D4225E">
        <w:rPr>
          <w:lang w:val="en-US"/>
        </w:rPr>
        <w:t>denteado</w:t>
      </w:r>
      <w:proofErr w:type="spellEnd"/>
      <w:r w:rsidRPr="00D4225E">
        <w:rPr>
          <w:lang w:val="en-US"/>
        </w:rPr>
        <w:t xml:space="preserve"> </w:t>
      </w:r>
    </w:p>
    <w:p w14:paraId="73E7D934" w14:textId="6AFD2E99" w:rsidR="00D4225E" w:rsidRDefault="00D4225E" w:rsidP="00D4225E">
      <w:pPr>
        <w:spacing w:after="160" w:line="278" w:lineRule="auto"/>
      </w:pPr>
      <w:r>
        <w:t>EC</w:t>
      </w:r>
      <w:r>
        <w:tab/>
      </w:r>
      <w:r>
        <w:tab/>
        <w:t xml:space="preserve">Córtex entorrinal </w:t>
      </w:r>
    </w:p>
    <w:p w14:paraId="2084A75D" w14:textId="7FB4B5C6" w:rsidR="00D4225E" w:rsidRDefault="00D4225E" w:rsidP="00D4225E">
      <w:pPr>
        <w:spacing w:after="160" w:line="278" w:lineRule="auto"/>
      </w:pPr>
      <w:r>
        <w:t>EPM</w:t>
      </w:r>
      <w:r>
        <w:tab/>
      </w:r>
      <w:r>
        <w:tab/>
        <w:t>Erro padrão da média</w:t>
      </w:r>
    </w:p>
    <w:p w14:paraId="1C155DD9" w14:textId="36930FFF" w:rsidR="00D4225E" w:rsidRDefault="00D4225E" w:rsidP="00D4225E">
      <w:pPr>
        <w:spacing w:after="160" w:line="278" w:lineRule="auto"/>
      </w:pPr>
      <w:r>
        <w:t>FPS</w:t>
      </w:r>
      <w:r>
        <w:tab/>
      </w:r>
      <w:r>
        <w:tab/>
        <w:t xml:space="preserve">Quadros por segundo </w:t>
      </w:r>
    </w:p>
    <w:p w14:paraId="7ABE171C" w14:textId="73EE7A33" w:rsidR="00D4225E" w:rsidRPr="00D4225E" w:rsidRDefault="00D4225E" w:rsidP="00D4225E">
      <w:pPr>
        <w:spacing w:after="160" w:line="278" w:lineRule="auto"/>
        <w:rPr>
          <w:lang w:val="en-US"/>
        </w:rPr>
      </w:pPr>
      <w:r w:rsidRPr="00D4225E">
        <w:rPr>
          <w:lang w:val="en-US"/>
        </w:rPr>
        <w:t>GCaMP</w:t>
      </w:r>
      <w:r>
        <w:rPr>
          <w:lang w:val="en-US"/>
        </w:rPr>
        <w:tab/>
      </w:r>
      <w:r w:rsidRPr="00D4225E">
        <w:rPr>
          <w:lang w:val="en-US"/>
        </w:rPr>
        <w:t>Genetically Encoded Calcium Indicator</w:t>
      </w:r>
    </w:p>
    <w:p w14:paraId="69897FBC" w14:textId="1556023F" w:rsidR="00D4225E" w:rsidRPr="00D4225E" w:rsidRDefault="00D4225E" w:rsidP="00D4225E">
      <w:pPr>
        <w:spacing w:after="160" w:line="278" w:lineRule="auto"/>
        <w:rPr>
          <w:lang w:val="en-US"/>
        </w:rPr>
      </w:pPr>
      <w:r w:rsidRPr="00D4225E">
        <w:rPr>
          <w:lang w:val="en-US"/>
        </w:rPr>
        <w:t>GECI</w:t>
      </w:r>
      <w:r>
        <w:rPr>
          <w:lang w:val="en-US"/>
        </w:rPr>
        <w:tab/>
      </w:r>
      <w:r>
        <w:rPr>
          <w:lang w:val="en-US"/>
        </w:rPr>
        <w:tab/>
      </w:r>
      <w:r w:rsidRPr="00D4225E">
        <w:rPr>
          <w:lang w:val="en-US"/>
        </w:rPr>
        <w:t>Genetically Encoded Calcium Indicator</w:t>
      </w:r>
    </w:p>
    <w:p w14:paraId="5AF64528" w14:textId="75694542" w:rsidR="00D4225E" w:rsidRDefault="00D4225E" w:rsidP="00D4225E">
      <w:pPr>
        <w:spacing w:after="160" w:line="278" w:lineRule="auto"/>
      </w:pPr>
      <w:r>
        <w:t>GUI</w:t>
      </w:r>
      <w:r>
        <w:tab/>
      </w:r>
      <w:r>
        <w:tab/>
        <w:t>Interface gráfica do usuário</w:t>
      </w:r>
    </w:p>
    <w:p w14:paraId="34C80505" w14:textId="6298B19F" w:rsidR="00D4225E" w:rsidRDefault="00D4225E" w:rsidP="00D4225E">
      <w:pPr>
        <w:spacing w:after="160" w:line="278" w:lineRule="auto"/>
      </w:pPr>
      <w:r>
        <w:t xml:space="preserve">IRS </w:t>
      </w:r>
      <w:r>
        <w:tab/>
      </w:r>
      <w:r>
        <w:tab/>
        <w:t>Índice de Reconhecimento Social</w:t>
      </w:r>
    </w:p>
    <w:p w14:paraId="78756376" w14:textId="02348E1A" w:rsidR="00D4225E" w:rsidRDefault="00D4225E" w:rsidP="00D4225E">
      <w:pPr>
        <w:spacing w:after="160" w:line="278" w:lineRule="auto"/>
      </w:pPr>
      <w:r>
        <w:t>MLD</w:t>
      </w:r>
      <w:r>
        <w:tab/>
      </w:r>
      <w:r>
        <w:tab/>
        <w:t>Memória de Longa Duração</w:t>
      </w:r>
    </w:p>
    <w:p w14:paraId="4A758D1E" w14:textId="5D00696C" w:rsidR="00D4225E" w:rsidRDefault="00D4225E" w:rsidP="00D4225E">
      <w:pPr>
        <w:spacing w:after="160" w:line="278" w:lineRule="auto"/>
      </w:pPr>
      <w:r>
        <w:t xml:space="preserve">ROI </w:t>
      </w:r>
      <w:r>
        <w:tab/>
      </w:r>
      <w:r>
        <w:tab/>
        <w:t xml:space="preserve">Região de interesse </w:t>
      </w:r>
    </w:p>
    <w:p w14:paraId="1AB39D6E" w14:textId="5B17E221" w:rsidR="00D4225E" w:rsidRDefault="00D4225E" w:rsidP="00D4225E">
      <w:pPr>
        <w:spacing w:after="160" w:line="278" w:lineRule="auto"/>
      </w:pPr>
      <w:proofErr w:type="spellStart"/>
      <w:r>
        <w:t>ResNet</w:t>
      </w:r>
      <w:proofErr w:type="spellEnd"/>
      <w:r>
        <w:t xml:space="preserve"> </w:t>
      </w:r>
      <w:r>
        <w:tab/>
        <w:t>Residual Neural Network</w:t>
      </w:r>
    </w:p>
    <w:p w14:paraId="791F8E94" w14:textId="4E4B2C63" w:rsidR="00346DE5" w:rsidRDefault="00D4225E" w:rsidP="00D4225E">
      <w:pPr>
        <w:spacing w:after="160" w:line="278" w:lineRule="auto"/>
      </w:pPr>
      <w:r>
        <w:t xml:space="preserve">UFMG </w:t>
      </w:r>
      <w:r>
        <w:tab/>
        <w:t>Universidade Federal de Minas Gerais</w:t>
      </w:r>
    </w:p>
    <w:p w14:paraId="324ECE2D" w14:textId="77777777" w:rsidR="009D7CCD" w:rsidRDefault="009D7CCD">
      <w:pPr>
        <w:spacing w:after="160" w:line="278" w:lineRule="auto"/>
        <w:jc w:val="left"/>
        <w:sectPr w:rsidR="009D7CCD" w:rsidSect="00261734">
          <w:footerReference w:type="default" r:id="rId20"/>
          <w:pgSz w:w="12240" w:h="15840"/>
          <w:pgMar w:top="1440" w:right="1440" w:bottom="1440" w:left="1440" w:header="720" w:footer="720" w:gutter="0"/>
          <w:cols w:space="720"/>
          <w:docGrid w:linePitch="360"/>
        </w:sectPr>
      </w:pPr>
    </w:p>
    <w:p w14:paraId="77AA4374" w14:textId="238B02DF" w:rsidR="00465C19" w:rsidRDefault="00465C19" w:rsidP="008C05D2">
      <w:pPr>
        <w:pStyle w:val="Heading1"/>
      </w:pPr>
      <w:bookmarkStart w:id="13" w:name="_Toc220367196"/>
      <w:r>
        <w:lastRenderedPageBreak/>
        <w:t>INTRODUÇÃO</w:t>
      </w:r>
      <w:bookmarkEnd w:id="13"/>
    </w:p>
    <w:p w14:paraId="5D30B1BB" w14:textId="77777777" w:rsidR="00462D8B" w:rsidRDefault="00462D8B" w:rsidP="00462D8B"/>
    <w:p w14:paraId="51F8CFF1" w14:textId="59F59B4F" w:rsidR="002F6043" w:rsidRDefault="008D187E" w:rsidP="00BA0952">
      <w:pPr>
        <w:pStyle w:val="Heading2"/>
      </w:pPr>
      <w:bookmarkStart w:id="14" w:name="_Toc220367197"/>
      <w:r>
        <w:t>A MEMÓRIA COMO O ARCABOUÇO DO TEMPO E ESPAÇO SUBJETIVOS</w:t>
      </w:r>
      <w:bookmarkEnd w:id="14"/>
    </w:p>
    <w:p w14:paraId="514E23CC" w14:textId="77777777" w:rsidR="002F6043" w:rsidRDefault="002F6043" w:rsidP="002F6043"/>
    <w:p w14:paraId="79DE7246" w14:textId="4C4FD3F6" w:rsidR="004734E5" w:rsidRDefault="002F6043" w:rsidP="002F6043">
      <w:pPr>
        <w:ind w:firstLine="720"/>
      </w:pPr>
      <w:r>
        <w:t xml:space="preserve">O processo de aprendizagem e percepção de si, do outro e do mundo ao redor é um fenômeno que está ligado ao mesmo tempo a eventos passados, experiências presentes e eventualmente às mudanças de comportamentos futuros </w:t>
      </w:r>
      <w:r>
        <w:fldChar w:fldCharType="begin"/>
      </w:r>
      <w:r w:rsidR="001947A0">
        <w:instrText xml:space="preserve"> ADDIN ZOTERO_ITEM CSL_CITATION {"citationID":"y5iuneqK","properties":{"formattedCitation":"(Dudai, 2002; Fivush &amp; Grysman, 2023; Kandel et al., 2021)","plainCitation":"(Dudai, 2002; Fivush &amp; Grysman, 2023; Kandel et al., 2021)","noteIndex":0},"citationItems":[{"id":3814,"uris":["http://zotero.org/users/7052761/items/GBX3B3DA","http://zotero.org/users/7052761/items/P2QCZSDN"],"itemData":{"id":3814,"type":"book","abstract":"\"This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Z","editor":[{"family":"Dudai","given":"Yadin"}],"issued":{"date-parts":[["2002"]]}}},{"id":3823,"uris":["http://zotero.org/users/7052761/items/XGSREQ36","http://zotero.org/users/7052761/items/69SXXZSY"],"itemData":{"id":3823,"type":"article-journal","abstract":"Abstract\n            Autobiographical memories are never isolated episodes; they are embedded in a network that is continually updated and prediction driven. We present autobiographical memory as a meaning</w:instrText>
      </w:r>
      <w:r w:rsidR="001947A0">
        <w:rPr>
          <w:rFonts w:ascii="Cambria Math" w:hAnsi="Cambria Math" w:cs="Cambria Math"/>
        </w:rPr>
        <w:instrText>‐</w:instrText>
      </w:r>
      <w:r w:rsidR="001947A0">
        <w:instrText>driven process that includes both veridical traces and reconstructive schemas. Our developmental approach delineates how autobiographical memory develops across childhood and throughout adulthood, and our sociocultural approach examines the ways in which autobiographical memories are shaped by everyday social interactions embedded within cultural worldviews. These approaches are enhanced by a focus on autobiographical memory functions, namely self</w:instrText>
      </w:r>
      <w:r w:rsidR="001947A0">
        <w:rPr>
          <w:rFonts w:ascii="Cambria Math" w:hAnsi="Cambria Math" w:cs="Cambria Math"/>
        </w:rPr>
        <w:instrText>‐</w:instrText>
      </w:r>
      <w:r w:rsidR="001947A0">
        <w:instrText>coherence, social embeddedness, and directing future behaviors. Neuroscience models of memory outlined in multiple trace and trace transformation theories and perceptual principles of predictive processing establish mechanisms and frameworks into which autobiographical memory processes are incorporated. Rather than conceptualizing autobiographical and episodic memories as accurate versus error</w:instrText>
      </w:r>
      <w:r w:rsidR="001947A0">
        <w:rPr>
          <w:rFonts w:ascii="Cambria Math" w:hAnsi="Cambria Math" w:cs="Cambria Math"/>
        </w:rPr>
        <w:instrText>‐</w:instrText>
      </w:r>
      <w:r w:rsidR="001947A0">
        <w:instrText>prone, we frame memory as a dynamic process that is continuously updated to create coherent meaning for individuals living in complex sociocultural worlds. Autobiographical memory is a process of both accuracy and error, an intricate weaving of specific episodic details, inferences and confusions among similar experiences; it incorporates post</w:instrText>
      </w:r>
      <w:r w:rsidR="001947A0">
        <w:rPr>
          <w:rFonts w:ascii="Cambria Math" w:hAnsi="Cambria Math" w:cs="Cambria Math"/>
        </w:rPr>
        <w:instrText>‐</w:instrText>
      </w:r>
      <w:r w:rsidR="001947A0">
        <w:instrText xml:space="preserve">event information through reminiscing and conversations, in the service of creating more meaningful coherent memories that define self, others, and the world.\n            \n              This article is categorized under:\n              \n                \n                  Psychology &gt; Memory","container-title":"WIREs Cognitive Science","DOI":"10.1002/wcs.1620","ISSN":"1939-5078, 1939-5086","issue":"3","journalAbbreviation":"WIRES Cognitive Science","language":"en","page":"e1620","source":"DOI.org (Crossref)","title":"Accuracy and reconstruction in autobiographical memory: (Re)consolidating neuroscience and sociocultural developmental approaches","title-short":"Accuracy and reconstruction in autobiographical memory","volume":"14","author":[{"family":"Fivush","given":"Robyn"},{"family":"Grysman","given":"Azriel"}],"issued":{"date-parts":[["2023",5]]}}},{"id":3812,"uris":["http://zotero.org/users/7052761/items/I3I9QTFD","http://zotero.org/users/7052761/items/ZX8Y76AN"],"itemData":{"id":3812,"type":"book","abstract":"\"As in previous editions, the goal of this sixth edition of Principles of Neural Science is to provide readers with insight into how genes, molecules, neurons and the circuits they form give rise to mind\"-- Provided by publisher","edition":"Sixth edition","event-place":"New York","ISBN":"978-1-259-64223-4","language":"eng","note":"OCLC: 1199587061","publisher":"McGraw Hill","publisher-place":"New York","source":"Open WorldCat","title":"Principles of neural science","editor":[{"family":"Kandel","given":"Eric R."},{"family":"Koester","given":"John"},{"family":"Mack","given":"Sarah"},{"family":"Siegelbaum","given":"Steven"}],"issued":{"date-parts":[["2021"]]}}}],"schema":"https://github.com/citation-style-language/schema/raw/master/csl-citation.json"} </w:instrText>
      </w:r>
      <w:r>
        <w:fldChar w:fldCharType="separate"/>
      </w:r>
      <w:r w:rsidR="007F237D" w:rsidRPr="007F237D">
        <w:rPr>
          <w:rFonts w:cs="Arial"/>
        </w:rPr>
        <w:t>(Dudai, 2002; Fivush &amp; Grysman, 2023; Kandel et al., 2021)</w:t>
      </w:r>
      <w:r>
        <w:fldChar w:fldCharType="end"/>
      </w:r>
      <w:r>
        <w:t xml:space="preserve">. A memória, nesse sentido, é o arcabouço que sustenta a construção do tempo e do espaço subjetivos, permitindo que os indivíduos naveguem por suas experiências e compreendam sua identidade ao longo do tempo. </w:t>
      </w:r>
    </w:p>
    <w:p w14:paraId="033EBDDA" w14:textId="2C4452DF" w:rsidR="0096274D" w:rsidRDefault="0096274D" w:rsidP="0096274D">
      <w:pPr>
        <w:ind w:firstLine="720"/>
      </w:pPr>
      <w:r>
        <w:t>É importante notar que a taxonomia da memória vem s</w:t>
      </w:r>
      <w:r w:rsidR="00394F5F">
        <w:t>en</w:t>
      </w:r>
      <w:r>
        <w:t xml:space="preserve">do atualizada e refinada ao longo de vários anos, sendo Endel Tulving um dos principais contribuintes para a compreensão das diferentes categorias de memória. Tulving propôs que a memória é dividida em memória episódica, semântica e procedural </w:t>
      </w:r>
      <w:r>
        <w:fldChar w:fldCharType="begin"/>
      </w:r>
      <w:r w:rsidR="001947A0">
        <w:instrText xml:space="preserve"> ADDIN ZOTERO_ITEM CSL_CITATION {"citationID":"AsFk5UMY","properties":{"formattedCitation":"(Tulving, 1992)","plainCitation":"(Tulving, 1992)","noteIndex":0},"citationItems":[{"id":3844,"uris":["http://zotero.org/users/7052761/items/BGLRWWWQ","http://zotero.org/users/7052761/items/YMRAKFCR"],"itemData":{"id":3844,"type":"book","collection-number":"2","collection-title":"Oxford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(Tulving, 1992)</w:t>
      </w:r>
      <w:r>
        <w:fldChar w:fldCharType="end"/>
      </w:r>
      <w:r>
        <w:t>.</w:t>
      </w:r>
    </w:p>
    <w:p w14:paraId="7622D35E" w14:textId="77777777" w:rsidR="0076280B" w:rsidRDefault="0076280B" w:rsidP="0096274D">
      <w:pPr>
        <w:ind w:firstLine="720"/>
      </w:pPr>
    </w:p>
    <w:p w14:paraId="47553261" w14:textId="702E43A4" w:rsidR="00B03788" w:rsidRDefault="00B03788" w:rsidP="00B03788">
      <w:pPr>
        <w:jc w:val="center"/>
      </w:pPr>
      <w:r w:rsidRPr="00B03788">
        <w:rPr>
          <w:noProof/>
        </w:rPr>
        <w:drawing>
          <wp:inline distT="0" distB="0" distL="0" distR="0" wp14:anchorId="39E5EF6D" wp14:editId="01BFED10">
            <wp:extent cx="5943600" cy="2112645"/>
            <wp:effectExtent l="0" t="0" r="0" b="1905"/>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943600" cy="2112645"/>
                    </a:xfrm>
                    <a:prstGeom prst="rect">
                      <a:avLst/>
                    </a:prstGeom>
                  </pic:spPr>
                </pic:pic>
              </a:graphicData>
            </a:graphic>
          </wp:inline>
        </w:drawing>
      </w:r>
    </w:p>
    <w:p w14:paraId="5541E571" w14:textId="30AE482E" w:rsidR="00346DE5" w:rsidRPr="00346DE5" w:rsidRDefault="00346DE5" w:rsidP="00346DE5">
      <w:pPr>
        <w:pStyle w:val="Caption"/>
        <w:rPr>
          <w:i w:val="0"/>
          <w:iCs w:val="0"/>
          <w:color w:val="000000" w:themeColor="text1"/>
          <w:sz w:val="20"/>
          <w:szCs w:val="20"/>
        </w:rPr>
      </w:pPr>
      <w:bookmarkStart w:id="15" w:name="_Toc220402036"/>
      <w:r w:rsidRPr="00346DE5">
        <w:rPr>
          <w:color w:val="000000" w:themeColor="text1"/>
          <w:sz w:val="20"/>
          <w:szCs w:val="20"/>
        </w:rPr>
        <w:t xml:space="preserve">Figura </w:t>
      </w:r>
      <w:r w:rsidRPr="00346DE5">
        <w:rPr>
          <w:color w:val="000000" w:themeColor="text1"/>
          <w:sz w:val="20"/>
          <w:szCs w:val="20"/>
        </w:rPr>
        <w:fldChar w:fldCharType="begin"/>
      </w:r>
      <w:r w:rsidRPr="00346DE5">
        <w:rPr>
          <w:color w:val="000000" w:themeColor="text1"/>
          <w:sz w:val="20"/>
          <w:szCs w:val="20"/>
        </w:rPr>
        <w:instrText xml:space="preserve"> SEQ Figura \* ARABIC </w:instrText>
      </w:r>
      <w:r w:rsidRPr="00346DE5">
        <w:rPr>
          <w:color w:val="000000" w:themeColor="text1"/>
          <w:sz w:val="20"/>
          <w:szCs w:val="20"/>
        </w:rPr>
        <w:fldChar w:fldCharType="separate"/>
      </w:r>
      <w:r w:rsidR="000E4C1B">
        <w:rPr>
          <w:noProof/>
          <w:color w:val="000000" w:themeColor="text1"/>
          <w:sz w:val="20"/>
          <w:szCs w:val="20"/>
        </w:rPr>
        <w:t>1</w:t>
      </w:r>
      <w:r w:rsidRPr="00346DE5">
        <w:rPr>
          <w:color w:val="000000" w:themeColor="text1"/>
          <w:sz w:val="20"/>
          <w:szCs w:val="20"/>
        </w:rPr>
        <w:fldChar w:fldCharType="end"/>
      </w:r>
      <w:r w:rsidRPr="00346DE5">
        <w:rPr>
          <w:color w:val="000000" w:themeColor="text1"/>
          <w:sz w:val="20"/>
          <w:szCs w:val="20"/>
        </w:rPr>
        <w:t xml:space="preserve"> - Esquema conceitual da taxonomia da memória. Ilustração da organização hierárquica entre os diferentes sistemas e modalidades mnemônicas, incluindo memória declarativa e não declarativa, bem como suas principais subdivisões funcionais. Adaptado de Kandel et al., Princípios de Neurociências, 5ª ed.</w:t>
      </w:r>
      <w:bookmarkEnd w:id="15"/>
    </w:p>
    <w:p w14:paraId="158F781D" w14:textId="2DCFA41F" w:rsidR="0096274D" w:rsidRDefault="0096274D" w:rsidP="0053738F">
      <w:pPr>
        <w:ind w:firstLine="720"/>
      </w:pPr>
      <w:r>
        <w:t>A memória semântica é descrita por Tulving como a memória de fatos e conhecimentos gerais sobre o mundo, que não estão ligados a experiências pessoais específicas</w:t>
      </w:r>
      <w:ins w:id="16" w:author="Grace Moraes" w:date="2026-01-29T11:08:00Z" w16du:dateUtc="2026-01-29T14:08:00Z">
        <w:r w:rsidR="0034246C">
          <w:t>. Esta memória</w:t>
        </w:r>
      </w:ins>
      <w:r>
        <w:t xml:space="preserve"> </w:t>
      </w:r>
      <w:del w:id="17" w:author="Grace Moraes" w:date="2026-01-29T11:08:00Z" w16du:dateUtc="2026-01-29T14:08:00Z">
        <w:r w:rsidDel="0034246C">
          <w:delText xml:space="preserve">e que </w:delText>
        </w:r>
      </w:del>
      <w:r>
        <w:t>está disponível para o uso consciente</w:t>
      </w:r>
      <w:ins w:id="18" w:author="Grace Moraes" w:date="2026-01-29T11:08:00Z" w16du:dateUtc="2026-01-29T14:08:00Z">
        <w:r w:rsidR="0034246C">
          <w:t>.</w:t>
        </w:r>
      </w:ins>
      <w:del w:id="19" w:author="Grace Moraes" w:date="2026-01-29T11:08:00Z" w16du:dateUtc="2026-01-29T14:08:00Z">
        <w:r w:rsidDel="0034246C">
          <w:delText>,</w:delText>
        </w:r>
      </w:del>
      <w:r>
        <w:t xml:space="preserve"> </w:t>
      </w:r>
      <w:ins w:id="20" w:author="Grace Moraes" w:date="2026-01-29T11:08:00Z" w16du:dateUtc="2026-01-29T14:08:00Z">
        <w:r w:rsidR="0034246C">
          <w:t>P</w:t>
        </w:r>
      </w:ins>
      <w:del w:id="21" w:author="Grace Moraes" w:date="2026-01-29T11:08:00Z" w16du:dateUtc="2026-01-29T14:08:00Z">
        <w:r w:rsidDel="0034246C">
          <w:delText>sendo a forma de p</w:delText>
        </w:r>
      </w:del>
      <w:r>
        <w:t>ermit</w:t>
      </w:r>
      <w:ins w:id="22" w:author="Grace Moraes" w:date="2026-01-29T11:08:00Z" w16du:dateUtc="2026-01-29T14:08:00Z">
        <w:r w:rsidR="0034246C">
          <w:t>e</w:t>
        </w:r>
      </w:ins>
      <w:del w:id="23" w:author="Grace Moraes" w:date="2026-01-29T11:08:00Z" w16du:dateUtc="2026-01-29T14:08:00Z">
        <w:r w:rsidDel="0034246C">
          <w:delText>ir</w:delText>
        </w:r>
      </w:del>
      <w:r>
        <w:t xml:space="preserve"> </w:t>
      </w:r>
      <w:del w:id="24" w:author="Grace Moraes" w:date="2026-01-29T11:08:00Z" w16du:dateUtc="2026-01-29T14:08:00Z">
        <w:r w:rsidDel="0034246C">
          <w:delText>que indivíduos acumulem</w:delText>
        </w:r>
      </w:del>
      <w:ins w:id="25" w:author="Grace Moraes" w:date="2026-01-29T11:08:00Z" w16du:dateUtc="2026-01-29T14:08:00Z">
        <w:r w:rsidR="0034246C">
          <w:t>acumular</w:t>
        </w:r>
      </w:ins>
      <w:r>
        <w:t xml:space="preserve"> e </w:t>
      </w:r>
      <w:r>
        <w:lastRenderedPageBreak/>
        <w:t>utiliz</w:t>
      </w:r>
      <w:ins w:id="26" w:author="Grace Moraes" w:date="2026-01-29T11:08:00Z" w16du:dateUtc="2026-01-29T14:08:00Z">
        <w:r w:rsidR="0034246C">
          <w:t>ar</w:t>
        </w:r>
      </w:ins>
      <w:del w:id="27" w:author="Grace Moraes" w:date="2026-01-29T11:08:00Z" w16du:dateUtc="2026-01-29T14:08:00Z">
        <w:r w:rsidDel="0034246C">
          <w:delText>em</w:delText>
        </w:r>
      </w:del>
      <w:del w:id="28" w:author="Grace Moraes" w:date="2026-01-29T11:09:00Z" w16du:dateUtc="2026-01-29T14:09:00Z">
        <w:r w:rsidDel="0034246C">
          <w:delText xml:space="preserve"> a</w:delText>
        </w:r>
      </w:del>
      <w:del w:id="29" w:author="Grace Moraes" w:date="2026-01-29T11:08:00Z" w16du:dateUtc="2026-01-29T14:08:00Z">
        <w:r w:rsidDel="0034246C">
          <w:delText>s</w:delText>
        </w:r>
      </w:del>
      <w:r>
        <w:t xml:space="preserve"> informações adquiridas ao longo do tempo, construir </w:t>
      </w:r>
      <w:del w:id="30" w:author="Grace Moraes" w:date="2026-01-29T11:09:00Z" w16du:dateUtc="2026-01-29T14:09:00Z">
        <w:r w:rsidDel="0034246C">
          <w:delText xml:space="preserve">uma </w:delText>
        </w:r>
      </w:del>
      <w:r>
        <w:t>representaç</w:t>
      </w:r>
      <w:ins w:id="31" w:author="Grace Moraes" w:date="2026-01-29T11:10:00Z" w16du:dateUtc="2026-01-29T14:10:00Z">
        <w:r w:rsidR="0034246C">
          <w:t>ões</w:t>
        </w:r>
      </w:ins>
      <w:del w:id="32" w:author="Grace Moraes" w:date="2026-01-29T11:09:00Z" w16du:dateUtc="2026-01-29T14:09:00Z">
        <w:r w:rsidDel="0034246C">
          <w:delText>ão</w:delText>
        </w:r>
      </w:del>
      <w:r>
        <w:t xml:space="preserve"> menta</w:t>
      </w:r>
      <w:ins w:id="33" w:author="Grace Moraes" w:date="2026-01-29T11:10:00Z" w16du:dateUtc="2026-01-29T14:10:00Z">
        <w:r w:rsidR="0034246C">
          <w:t>is</w:t>
        </w:r>
      </w:ins>
      <w:del w:id="34" w:author="Grace Moraes" w:date="2026-01-29T11:10:00Z" w16du:dateUtc="2026-01-29T14:10:00Z">
        <w:r w:rsidDel="0034246C">
          <w:delText>l</w:delText>
        </w:r>
      </w:del>
      <w:r>
        <w:t xml:space="preserve"> e operar em situações</w:t>
      </w:r>
      <w:ins w:id="35" w:author="Grace Moraes" w:date="2026-01-29T11:09:00Z" w16du:dateUtc="2026-01-29T14:09:00Z">
        <w:r w:rsidR="0034246C">
          <w:t xml:space="preserve"> </w:t>
        </w:r>
      </w:ins>
      <w:ins w:id="36" w:author="Grace Moraes" w:date="2026-01-29T11:10:00Z" w16du:dateUtc="2026-01-29T14:10:00Z">
        <w:r w:rsidR="0034246C">
          <w:t xml:space="preserve">distintas, </w:t>
        </w:r>
      </w:ins>
      <w:del w:id="37" w:author="Grace Moraes" w:date="2026-01-29T11:09:00Z" w16du:dateUtc="2026-01-29T14:09:00Z">
        <w:r w:rsidDel="0034246C">
          <w:delText xml:space="preserve">, objetos e relações entre tais </w:delText>
        </w:r>
      </w:del>
      <w:r>
        <w:t xml:space="preserve">mesmo na ausência de estímulos externos </w:t>
      </w:r>
      <w:r>
        <w:fldChar w:fldCharType="begin"/>
      </w:r>
      <w:r w:rsidR="001947A0">
        <w:instrText xml:space="preserve"> ADDIN ZOTERO_ITEM CSL_CITATION {"citationID":"ZO9wSU4Q","properties":{"formattedCitation":"(Tulving, 1992)","plainCitation":"(Tulving, 1992)","noteIndex":0},"citationItems":[{"id":3844,"uris":["http://zotero.org/users/7052761/items/BGLRWWWQ","http://zotero.org/users/7052761/items/YMRAKFCR"],"itemData":{"id":3844,"type":"book","collection-number":"2","collection-title":"Oxford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(Tulving, 1992)</w:t>
      </w:r>
      <w:r>
        <w:fldChar w:fldCharType="end"/>
      </w:r>
      <w:r>
        <w:t>.</w:t>
      </w:r>
    </w:p>
    <w:p w14:paraId="0DE74304" w14:textId="4A819F22" w:rsidR="002F6043" w:rsidRDefault="0096274D" w:rsidP="0096274D">
      <w:pPr>
        <w:ind w:firstLine="720"/>
      </w:pPr>
      <w:r>
        <w:t xml:space="preserve">Por outro lado, a memória episódica refere-se à capacidade de recordar eventos específicos e experiências individuais do passado, incluindo o contexto temporal e espacial em que ocorreram </w:t>
      </w:r>
      <w:r>
        <w:fldChar w:fldCharType="begin"/>
      </w:r>
      <w:r w:rsidR="001947A0">
        <w:instrText xml:space="preserve"> ADDIN ZOTERO_ITEM CSL_CITATION {"citationID":"wTiRYcEm","properties":{"formattedCitation":"(Sugar &amp; Moser, 2019)","plainCitation":"(Sugar &amp; Moser, 2019)","noteIndex":0},"citationItems":[{"id":3847,"uris":["http://zotero.org/users/7052761/items/7KGZBDHR","http://zotero.org/users/7052761/items/A3JQHUX6"],"itemData":{"id":3847,"type":"article-journal","abstract":"Abstract\n            Episodic memory is defined as the ability to recall events in a spatiotemporal context. Formation of such memories is critically dependent on the hippocampal formation and its inputs from the entorhinal cortex. To be able to support the formation of episodic memories, entorhinal cortex and hippocampal formation should contain a neuronal code that follows several requirements. First, the code should include information about position of the agent (“where”), sequence of events (“when”), and the content of the experience itself (“what”). Second, the code should arise instantly thereby being able to support memory formation of one</w:instrText>
      </w:r>
      <w:r w:rsidR="001947A0">
        <w:rPr>
          <w:rFonts w:ascii="Cambria Math" w:hAnsi="Cambria Math" w:cs="Cambria Math"/>
        </w:rPr>
        <w:instrText>‐</w:instrText>
      </w:r>
      <w:r w:rsidR="001947A0">
        <w:instrText>shot experiences. For successful encoding and to avoid interference between memories during recall, variations in location, time, or in content of experience should result in unique ensemble activity. Finally, the code should capture several different resolutions of experience so that the necessary details relevant for future memory</w:instrText>
      </w:r>
      <w:r w:rsidR="001947A0">
        <w:rPr>
          <w:rFonts w:ascii="Cambria Math" w:hAnsi="Cambria Math" w:cs="Cambria Math"/>
        </w:rPr>
        <w:instrText>‐</w:instrText>
      </w:r>
      <w:r w:rsidR="001947A0">
        <w:instrText>based predictions will be stored. We review how neuronal codes in entorhinal cortex and hippocampus follow these requirements and argue that during formation of episodic memories entorhinal cortex provides hippocampus with instant information about ongoing experience. Such information originates from (a) spatially modulated neurons in medial entorhinal cortex, including grid cells, which provide a stable and universal positional metric of the environment; (b) a continuously varying signal in lateral entorhinal cortex providing a code for the temporal progression of events; and (c) entorhinal neurons coding the content of experiences exemplified by object</w:instrText>
      </w:r>
      <w:r w:rsidR="001947A0">
        <w:rPr>
          <w:rFonts w:ascii="Cambria Math" w:hAnsi="Cambria Math" w:cs="Cambria Math"/>
        </w:rPr>
        <w:instrText>‐</w:instrText>
      </w:r>
      <w:r w:rsidR="001947A0">
        <w:instrText>coding and odor</w:instrText>
      </w:r>
      <w:r w:rsidR="001947A0">
        <w:rPr>
          <w:rFonts w:ascii="Cambria Math" w:hAnsi="Cambria Math" w:cs="Cambria Math"/>
        </w:rPr>
        <w:instrText>‐</w:instrText>
      </w:r>
      <w:r w:rsidR="001947A0">
        <w:instrText>selective neurons. During formation of episodic memories, information from these systems are thought to be encoded as unique sequential ensemble activity in hippocampus, thereby encoding associations between the content of an event and its spatial and temporal contexts. Upon exposure to parts of the encoded stimuli, activity in these ensembles can be reinstated, leading to reactivation of the encoded activity pattern and memory recollection.","container-title":"Hippocampus","DOI":"10.1002/hipo.23132","ISSN":"1050-9631, 1098-1063","issue":"12","journalAbbreviation":"Hippocampus","language":"en","page":"1190-1205","source":"DOI.org (Crossref)","title":"Episodic memory: Neuronal codes for what, where, and when","title-short":"Episodic memory","volume":"29","author":[{"family":"Sugar","given":"Jørgen"},{"family":"Moser","given":"May</w:instrText>
      </w:r>
      <w:r w:rsidR="001947A0">
        <w:rPr>
          <w:rFonts w:ascii="Cambria Math" w:hAnsi="Cambria Math" w:cs="Cambria Math"/>
        </w:rPr>
        <w:instrText>‐</w:instrText>
      </w:r>
      <w:r w:rsidR="001947A0">
        <w:instrText xml:space="preserve">Britt"}],"issued":{"date-parts":[["2019",12]]}}}],"schema":"https://github.com/citation-style-language/schema/raw/master/csl-citation.json"} </w:instrText>
      </w:r>
      <w:r>
        <w:fldChar w:fldCharType="separate"/>
      </w:r>
      <w:r w:rsidR="007F237D" w:rsidRPr="007F237D">
        <w:rPr>
          <w:rFonts w:cs="Arial"/>
        </w:rPr>
        <w:t>(Sugar &amp; Moser, 2019)</w:t>
      </w:r>
      <w:r>
        <w:fldChar w:fldCharType="end"/>
      </w:r>
      <w:r>
        <w:t xml:space="preserve">. Em contraste ao que é estabelecido na memória semântica, além de armazenar informações conceituais e suas relações entre si, a memória episódica envolve a recordação de detalhes contextuais e a capacidade de "viajar no tempo mentalmente" para reviver experiências passadas </w:t>
      </w:r>
      <w:r>
        <w:fldChar w:fldCharType="begin"/>
      </w:r>
      <w:r w:rsidR="001947A0">
        <w:instrText xml:space="preserve"> ADDIN ZOTERO_ITEM CSL_CITATION {"citationID":"P5424oyT","properties":{"formattedCitation":"(Eichenbaum, 2017; Sugar &amp; Moser, 2019; Tulving, 1992)","plainCitation":"(Eichenbaum, 2017; Sugar &amp; Moser, 2019; Tulving, 1992)","noteIndex":0},"citationItems":[{"id":3832,"uris":["http://zotero.org/users/7052761/items/BR3ZGM62","http://zotero.org/users/7052761/items/GFYSXI2I"],"itemData":{"id":3832,"type":"article-journal","abstract":"There is considerable recent evidence that, in addition to its representation of space, the hippocampus also represents the temporal organization of memories. Time plays a central role in episodic memory, and studies have identified the hippocampus as playing an essential role in the temporal organization of memories in humans and animals. Temporal organization is supported by a gradually changing temporal context signal in the hippocampus, and this changing context signal involves ‘time cells’ in the hippocampus that code sequential moments in temporally organized experiences. Finally, hippocampal temporal context representations involve mechanisms in intrinsic circuitry and oscillatory patterns throughout hippocampal subfields and depend on inputs from parahippocampal cortical areas as well as a widespread temporal processing system in the neocortex.","collection-title":"Memory in time and space","container-title":"Current Opinion in Behavioral Sciences","DOI":"10.1016/j.cobeha.2017.06.010","ISSN":"23521546","journalAbbreviation":"Current Opinion in Behavioral Sciences","language":"en","page":"65-70","source":"DOI.org (Crossref)","title":"Time (and space) in the hippocampus","volume":"17","author":[{"family":"Eichenbaum","given":"Howard"}],"issued":{"date-parts":[["2017",10]]}}},{"id":3847,"uris":["http://zotero.org/users/7052761/items/7KGZBDHR","http://zotero.org/users/7052761/items/A3JQHUX6"],"itemData":{"id":3847,"type":"article-journal","abstract":"Abstract\n            Episodic memory is defined as the ability to recall events in a spatiotemporal context. Formation of such memories is critically dependent on the hippocampal formation and its inputs from the entorhinal cortex. To be able to support the formation of episodic memories, entorhinal cortex and hippocampal formation should contain a neuronal code that follows several requirements. First, the code should include information about position of the agent (“where”), sequence of events (“when”), and the content of the experience itself (“what”). Second, the code should arise instantly thereby being able to support memory formation of one</w:instrText>
      </w:r>
      <w:r w:rsidR="001947A0">
        <w:rPr>
          <w:rFonts w:ascii="Cambria Math" w:hAnsi="Cambria Math" w:cs="Cambria Math"/>
        </w:rPr>
        <w:instrText>‐</w:instrText>
      </w:r>
      <w:r w:rsidR="001947A0">
        <w:instrText>shot experiences. For successful encoding and to avoid interference between memories during recall, variations in location, time, or in content of experience should result in unique ensemble activity. Finally, the code should capture several different resolutions of experience so that the necessary details relevant for future memory</w:instrText>
      </w:r>
      <w:r w:rsidR="001947A0">
        <w:rPr>
          <w:rFonts w:ascii="Cambria Math" w:hAnsi="Cambria Math" w:cs="Cambria Math"/>
        </w:rPr>
        <w:instrText>‐</w:instrText>
      </w:r>
      <w:r w:rsidR="001947A0">
        <w:instrText>based predictions will be stored. We review how neuronal codes in entorhinal cortex and hippocampus follow these requirements and argue that during formation of episodic memories entorhinal cortex provides hippocampus with instant information about ongoing experience. Such information originates from (a) spatially modulated neurons in medial entorhinal cortex, including grid cells, which provide a stable and universal positional metric of the environment; (b) a continuously varying signal in lateral entorhinal cortex providing a code for the temporal progression of events; and (c) entorhinal neurons coding the content of experiences exemplified by object</w:instrText>
      </w:r>
      <w:r w:rsidR="001947A0">
        <w:rPr>
          <w:rFonts w:ascii="Cambria Math" w:hAnsi="Cambria Math" w:cs="Cambria Math"/>
        </w:rPr>
        <w:instrText>‐</w:instrText>
      </w:r>
      <w:r w:rsidR="001947A0">
        <w:instrText>coding and odor</w:instrText>
      </w:r>
      <w:r w:rsidR="001947A0">
        <w:rPr>
          <w:rFonts w:ascii="Cambria Math" w:hAnsi="Cambria Math" w:cs="Cambria Math"/>
        </w:rPr>
        <w:instrText>‐</w:instrText>
      </w:r>
      <w:r w:rsidR="001947A0">
        <w:instrText>selective neurons. During formation of episodic memories, information from these systems are thought to be encoded as unique sequential ensemble activity in hippocampus, thereby encoding associations between the content of an event and its spatial and temporal contexts. Upon exposure to parts of the encoded stimuli, activity in these ensembles can be reinstated, leading to reactivation of the encoded activity pattern and memory recollection.","container-title":"Hippocampus","DOI":"10.1002/hipo.23132","ISSN":"1050-9631, 1098-1063","issue":"12","journalAbbreviation":"Hippocampus","language":"en","page":"1190-1205","source":"DOI.org (Crossref)","title":"Episodic memory: Neuronal codes for what, where, and when","title-short":"Episodic memory","volume":"29","author":[{"family":"Sugar","given":"Jørgen"},{"family":"Moser","given":"May</w:instrText>
      </w:r>
      <w:r w:rsidR="001947A0">
        <w:rPr>
          <w:rFonts w:ascii="Cambria Math" w:hAnsi="Cambria Math" w:cs="Cambria Math"/>
        </w:rPr>
        <w:instrText>‐</w:instrText>
      </w:r>
      <w:r w:rsidR="001947A0">
        <w:instrText xml:space="preserve">Britt"}],"issued":{"date-parts":[["2019",12]]}}},{"id":3844,"uris":["http://zotero.org/users/7052761/items/BGLRWWWQ","http://zotero.org/users/7052761/items/YMRAKFCR"],"itemData":{"id":3844,"type":"book","collection-number":"2","collection-title":"Oxford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(Eichenbaum, 2017; Sugar &amp; Moser, 2019; Tulving, 1992)</w:t>
      </w:r>
      <w:r>
        <w:fldChar w:fldCharType="end"/>
      </w:r>
      <w:r>
        <w:t xml:space="preserve">. Em </w:t>
      </w:r>
      <w:r w:rsidR="00310B66" w:rsidRPr="00310B66">
        <w:t xml:space="preserve">particular, permite ao indivíduo reviver mentalmente eventos específicos no tempo e no espaço, contribuindo para a sensação de continuidade </w:t>
      </w:r>
      <w:del w:id="38" w:author="Grace Moraes" w:date="2026-01-29T14:33:00Z" w16du:dateUtc="2026-01-29T17:33:00Z">
        <w:r w:rsidR="00310B66" w:rsidRPr="00310B66" w:rsidDel="00D65EAE">
          <w:delText>do self</w:delText>
        </w:r>
      </w:del>
      <w:ins w:id="39" w:author="Grace Moraes" w:date="2026-01-29T14:33:00Z" w16du:dateUtc="2026-01-29T17:33:00Z">
        <w:r w:rsidR="00D65EAE">
          <w:t xml:space="preserve">da </w:t>
        </w:r>
      </w:ins>
      <w:ins w:id="40" w:author="Grace Moraes" w:date="2026-01-29T14:34:00Z" w16du:dateUtc="2026-01-29T17:34:00Z">
        <w:r w:rsidR="00D65EAE">
          <w:t xml:space="preserve">autoidentidade </w:t>
        </w:r>
      </w:ins>
      <w:del w:id="41" w:author="Grace Moraes" w:date="2026-01-29T14:34:00Z" w16du:dateUtc="2026-01-29T17:34:00Z">
        <w:r w:rsidR="00310B66" w:rsidRPr="00310B66" w:rsidDel="00D65EAE">
          <w:delText xml:space="preserve"> </w:delText>
        </w:r>
      </w:del>
      <w:r w:rsidR="00310B66" w:rsidRPr="00310B66">
        <w:t xml:space="preserve">e para a organização narrativa da </w:t>
      </w:r>
      <w:del w:id="42" w:author="Grace Moraes" w:date="2026-01-29T14:34:00Z" w16du:dateUtc="2026-01-29T17:34:00Z">
        <w:r w:rsidR="00310B66" w:rsidRPr="00310B66" w:rsidDel="00D65EAE">
          <w:delText xml:space="preserve">identidade </w:delText>
        </w:r>
        <w:r w:rsidR="00CA6B30" w:rsidDel="00D65EAE">
          <w:delText>individual</w:delText>
        </w:r>
      </w:del>
      <w:ins w:id="43" w:author="Grace Moraes" w:date="2026-01-29T14:34:00Z" w16du:dateUtc="2026-01-29T17:34:00Z">
        <w:r w:rsidR="00D65EAE">
          <w:t>mesma</w:t>
        </w:r>
      </w:ins>
      <w:r w:rsidR="00310B66">
        <w:t xml:space="preserve"> </w:t>
      </w:r>
      <w:r w:rsidR="00310B66">
        <w:fldChar w:fldCharType="begin"/>
      </w:r>
      <w:r w:rsidR="001947A0">
        <w:instrText xml:space="preserve"> ADDIN ZOTERO_ITEM CSL_CITATION {"citationID":"M6IRPX89","properties":{"formattedCitation":"(Addis, 2020; Tulving, 2002)","plainCitation":"(Addis, 2020; Tulving, 2002)","noteIndex":0},"citationItems":[{"id":3834,"uris":["http://zotero.org/users/7052761/items/XIQHZK7D","http://zotero.org/users/7052761/items/52RDLK74"],"itemData":{"id":3834,"type":"article-journal","abstract":"Mental time travel (MTT) is defined as projecting the self into the past and the future. Despite growing evidence of the similarities of remembering past and imagining future events, dominant theories conceive of these as distinct capacities. I propose that memory and imagination are fundamentally the same process—constructive episodic simulation—and demonstrate that the ‘simulation system’ meets the three criteria of a neurocognitive system. Irrespective of whether one is remembering or imagining, the simulation system: (1) acts on the same information, drawing on elements of experience ranging from fine-grained perceptual details to coarser-grained conceptual information and schemas about the world; (2) is governed by the same rules of operation, including associative processes that facilitate construction of a schematic scaffold, the event representation itself, and the dynamic interplay between the two (cf. predictive coding); and (3) is subserved by the same brain system. I also propose that by forming associations between schemas, the simulation system constructs multi-dimensional cognitive spaces, within which any given simulation is mapped by the hippocampus. Finally, I suggest that simulation is a general capacity that underpins other domains of cognition, such as the perception of ongoing experience. This proposal has some important implications for the construct of ‘MTT’, suggesting that ‘time’ and ‘travel’ may not be defining, or even essential, features. Rather, it is the ‘mental’ rendering of experience that is the most fundamental function of this domain-general simulation system enabling humans to re-experience the past, pre-experience the future, and also comprehend the complexities of the present. (PsycInfo Database Record (c) 2025 APA, all rights reserved)","container-title":"Review of Philosophy and Psychology","DOI":"10.1007/s13164-020-00470-0","ISSN":"1878-5166","issue":"2","note":"publisher-place: Germany\npublisher: Springer","page":"233-259","source":"APA PsycNet","title":"Mental time travel? A neurocognitive model of event simulation","title-short":"Mental time travel?","volume":"11","author":[{"family":"Addis","given":"Donna Rose"}],"issued":{"date-parts":[["2020"]]}}},{"id":3825,"uris":["http://zotero.org/users/7052761/items/W8DZMFN2","http://zotero.org/users/7052761/items/66XZ5RKQ"],"itemData":{"id":3825,"type":"article-journal","abstract":"[Figure: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Memory","volume":"53","author":[{"family":"Tulving","given":"Endel"}],"issued":{"date-parts":[["2002",2]]}}}],"schema":"https://github.com/citation-style-language/schema/raw/master/csl-citation.json"} </w:instrText>
      </w:r>
      <w:r w:rsidR="00310B66">
        <w:fldChar w:fldCharType="separate"/>
      </w:r>
      <w:r w:rsidR="007F237D" w:rsidRPr="007F237D">
        <w:rPr>
          <w:rFonts w:cs="Arial"/>
        </w:rPr>
        <w:t>(Addis, 2020; Tulving, 2002)</w:t>
      </w:r>
      <w:r w:rsidR="00310B66">
        <w:fldChar w:fldCharType="end"/>
      </w:r>
      <w:r w:rsidR="00310B66">
        <w:t>.</w:t>
      </w:r>
    </w:p>
    <w:p w14:paraId="41E19AA5" w14:textId="6FDF71C2" w:rsidR="00505D34" w:rsidRDefault="002F6043" w:rsidP="00505D34">
      <w:pPr>
        <w:ind w:firstLine="720"/>
      </w:pPr>
      <w:r>
        <w:t>Esse aspecto da memória é fundamental para comportamentos que, em última instância</w:t>
      </w:r>
      <w:del w:id="44" w:author="Grace Moraes" w:date="2026-01-29T14:35:00Z" w16du:dateUtc="2026-01-29T17:35:00Z">
        <w:r w:rsidDel="00D65EAE">
          <w:delText>, se tornam a base para indivíduos que constroem narrativas que incluem a participação de indivíduos da mesma espécie em</w:delText>
        </w:r>
      </w:del>
      <w:ins w:id="45" w:author="Grace Moraes" w:date="2026-01-29T14:35:00Z" w16du:dateUtc="2026-01-29T17:35:00Z">
        <w:r w:rsidR="00D65EAE">
          <w:t>, envolvem</w:t>
        </w:r>
      </w:ins>
      <w:r>
        <w:t xml:space="preserve"> interações intraespecíficas, como por exemplo relações de hierarquia social vista em diversos animais sociais como peixes, aves e mamíferos </w:t>
      </w:r>
      <w:r>
        <w:fldChar w:fldCharType="begin"/>
      </w:r>
      <w:r w:rsidR="001947A0">
        <w:instrText xml:space="preserve"> ADDIN ZOTERO_ITEM CSL_CITATION {"citationID":"lpATSvKl","properties":{"formattedCitation":"(Chase et al., 2002)","plainCitation":"(Chase et al., 2002)","noteIndex":0},"citationItems":[{"id":3827,"uris":["http://zotero.org/users/7052761/items/JHA9KKWP","http://zotero.org/users/7052761/items/T8WZR98K"],"itemData":{"id":3827,"type":"article-journal","container-title":"Proceedings of the National Academy of Sciences of the United States of America","DOI":"10.1073/pnas.082104199","journalAbbreviation":"Proceedings of the National Academy of Sciences of the United States of America","language":"en","note":"DOI: 10.1073/pnas.082104199","page":"5744 - 5749","title":"Individual differences versus social dynamics in the formation of animal dominance hierarchies","volume":"99","author":[{"family":"Chase","given":"Ivan D"},{"family":"Tovey","given":"C."},{"family":"Spangler-Martin","given":"Debra"},{"family":"Manfredonia","given":"M."}],"issued":{"date-parts":[["2002"]]}}}],"schema":"https://github.com/citation-style-language/schema/raw/master/csl-citation.json"} </w:instrText>
      </w:r>
      <w:r>
        <w:fldChar w:fldCharType="separate"/>
      </w:r>
      <w:r w:rsidR="007F237D" w:rsidRPr="007F237D">
        <w:rPr>
          <w:rFonts w:cs="Arial"/>
        </w:rPr>
        <w:t>(Chase et al., 2002)</w:t>
      </w:r>
      <w:r>
        <w:fldChar w:fldCharType="end"/>
      </w:r>
      <w:r>
        <w:t xml:space="preserve">. </w:t>
      </w:r>
      <w:r w:rsidR="00505D34" w:rsidRPr="00505D34">
        <w:t>A</w:t>
      </w:r>
      <w:r w:rsidR="00505D34">
        <w:t>ssim,</w:t>
      </w:r>
      <w:r w:rsidR="00505D34" w:rsidRPr="00505D34">
        <w:t xml:space="preserve"> </w:t>
      </w:r>
      <w:ins w:id="46" w:author="Grace Moraes" w:date="2026-01-29T14:35:00Z" w16du:dateUtc="2026-01-29T17:35:00Z">
        <w:r w:rsidR="00D65EAE">
          <w:t xml:space="preserve">a </w:t>
        </w:r>
      </w:ins>
      <w:r w:rsidR="00505D34" w:rsidRPr="00505D34">
        <w:t>dimensão autobiográfica da memória não se restringe ao domínio individual: ela também fornece a base cognitiva para o comportamento social.</w:t>
      </w:r>
    </w:p>
    <w:p w14:paraId="77B2F004" w14:textId="2E15603B" w:rsidR="003A4D7D" w:rsidDel="00D65EAE" w:rsidRDefault="002F6043" w:rsidP="00505D34">
      <w:pPr>
        <w:ind w:firstLine="720"/>
        <w:rPr>
          <w:del w:id="47" w:author="Grace Moraes" w:date="2026-01-29T14:36:00Z" w16du:dateUtc="2026-01-29T17:36:00Z"/>
        </w:rPr>
      </w:pPr>
      <w:r w:rsidRPr="00505D34">
        <w:t>A capacidade de lembrar eventos passados e suas consequências permite que os indivíduos aprendam com suas experiências, ajustem seus comportamentos e tomem decisões informadas no presente e no futuro</w:t>
      </w:r>
      <w:r w:rsidR="00505D34">
        <w:t xml:space="preserve"> </w:t>
      </w:r>
      <w:r w:rsidR="00505D34">
        <w:fldChar w:fldCharType="begin"/>
      </w:r>
      <w:r w:rsidR="001947A0">
        <w:instrText xml:space="preserve"> ADDIN ZOTERO_ITEM CSL_CITATION {"citationID":"8j0mssfa","properties":{"formattedCitation":"(Dudai, 2002)","plainCitation":"(Dudai, 2002)","noteIndex":0},"citationItems":[{"id":3814,"uris":["http://zotero.org/users/7052761/items/GBX3B3DA","http://zotero.org/users/7052761/items/P2QCZSDN"],"itemData":{"id":3814,"type":"book","abstract":"\"This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Z","editor":[{"family":"Dudai","given":"Yadin"}],"issued":{"date-parts":[["2002"]]}}}],"schema":"https://github.com/citation-style-language/schema/raw/master/csl-citation.json"} </w:instrText>
      </w:r>
      <w:r w:rsidR="00505D34">
        <w:fldChar w:fldCharType="separate"/>
      </w:r>
      <w:r w:rsidR="007F237D" w:rsidRPr="007F237D">
        <w:rPr>
          <w:rFonts w:cs="Arial"/>
        </w:rPr>
        <w:t>(Dudai, 2002)</w:t>
      </w:r>
      <w:r w:rsidR="00505D34">
        <w:fldChar w:fldCharType="end"/>
      </w:r>
      <w:r w:rsidR="00505D34">
        <w:t xml:space="preserve">. Isso </w:t>
      </w:r>
      <w:r w:rsidR="00505D34" w:rsidRPr="00505D34">
        <w:t>constitui um papel importante</w:t>
      </w:r>
      <w:r w:rsidRPr="00505D34">
        <w:t xml:space="preserve"> não apenas </w:t>
      </w:r>
      <w:r w:rsidR="00505D34" w:rsidRPr="00505D34">
        <w:t>para</w:t>
      </w:r>
      <w:r w:rsidRPr="00505D34">
        <w:t xml:space="preserve"> a construção do tempo e do espaço subjetivos, mas também para a adaptação e sobrevivência dos indivíduos em seus ambientes sociais e físicos já que, para animais que vivem em sociedades ou grupos, a capacidade de lembrar e reconhecer diferentes indivíduos conspecíficos é crucial para exibir o comportamento social apropriado, como agressão, evitação, comportamento cooperativo e até mesmo comportamento de acasalamento </w:t>
      </w:r>
      <w:r w:rsidRPr="00505D34">
        <w:fldChar w:fldCharType="begin"/>
      </w:r>
      <w:r w:rsidR="00AF086A">
        <w:instrText xml:space="preserve"> ADDIN ZOTERO_ITEM CSL_CITATION {"citationID":"oG8H3vTR","properties":{"formattedCitation":"(Okuyama, 2018)","plainCitation":"(Okuyama, 2018)","noteIndex":0},"citationItems":[{"id":3830,"uris":["http://zotero.org/users/7052761/items/WETQTZYM","http://zotero.org/users/7052761/items/AIZ4EIFG"],"itemData":{"id":3830,"type":"article-journal","abstract":"Social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hippocampus","volume":"129","author":[{"family":"Okuyama","given":"Teruhiro"}],"issued":{"date-parts":[["2018",4]]}}}],"schema":"https://github.com/citation-style-language/schema/raw/master/csl-citation.json"} </w:instrText>
      </w:r>
      <w:r w:rsidRPr="00505D34">
        <w:fldChar w:fldCharType="separate"/>
      </w:r>
      <w:r w:rsidR="007F237D" w:rsidRPr="007F237D">
        <w:rPr>
          <w:rFonts w:cs="Arial"/>
        </w:rPr>
        <w:t>(Okuyama, 2018)</w:t>
      </w:r>
      <w:r w:rsidRPr="00505D34">
        <w:fldChar w:fldCharType="end"/>
      </w:r>
      <w:r w:rsidRPr="00505D34">
        <w:t>.</w:t>
      </w:r>
      <w:ins w:id="48" w:author="Grace Moraes" w:date="2026-01-29T14:36:00Z" w16du:dateUtc="2026-01-29T17:36:00Z">
        <w:r w:rsidR="00D65EAE">
          <w:t xml:space="preserve"> </w:t>
        </w:r>
      </w:ins>
    </w:p>
    <w:p w14:paraId="79CC5560" w14:textId="51B154FC" w:rsidR="0096274D" w:rsidDel="00D65EAE" w:rsidRDefault="0096274D">
      <w:pPr>
        <w:ind w:firstLine="720"/>
        <w:rPr>
          <w:del w:id="49" w:author="Grace Moraes" w:date="2026-01-29T14:37:00Z" w16du:dateUtc="2026-01-29T17:37:00Z"/>
        </w:rPr>
      </w:pPr>
      <w:del w:id="50" w:author="Grace Moraes" w:date="2026-01-29T14:36:00Z" w16du:dateUtc="2026-01-29T17:36:00Z">
        <w:r w:rsidDel="00D65EAE">
          <w:delText xml:space="preserve">A memória episódica, ao permitir que o indivíduo reviva mentalmente experiências passadas, fornece os alicerces para a construção do conjunto de lembranças que formam a narrativa </w:delText>
        </w:r>
        <w:r w:rsidR="00CA6B30" w:rsidDel="00D65EAE">
          <w:delText>individual</w:delText>
        </w:r>
        <w:r w:rsidDel="00D65EAE">
          <w:delText xml:space="preserve"> e sustentam a continuidade do </w:delText>
        </w:r>
        <w:r w:rsidRPr="0096274D" w:rsidDel="00D65EAE">
          <w:rPr>
            <w:i/>
            <w:iCs/>
          </w:rPr>
          <w:delText>self</w:delText>
        </w:r>
        <w:r w:rsidR="00955D8F" w:rsidDel="00D65EAE">
          <w:rPr>
            <w:i/>
            <w:iCs/>
          </w:rPr>
          <w:delText xml:space="preserve"> </w:delText>
        </w:r>
        <w:r w:rsidR="00955D8F" w:rsidDel="00D65EAE">
          <w:rPr>
            <w:i/>
            <w:iCs/>
          </w:rPr>
          <w:fldChar w:fldCharType="begin"/>
        </w:r>
        <w:r w:rsidR="001947A0" w:rsidDel="00D65EAE">
          <w:rPr>
            <w:i/>
            <w:iCs/>
          </w:rPr>
          <w:delInstrText xml:space="preserve"> ADDIN ZOTERO_ITEM CSL_CITATION {"citationID":"zzApfkRr","properties":{"formattedCitation":"(Conway &amp; Pleydell-Pearce, 2000; Tulving, 2002; Wu et al., 2023)","plainCitation":"(Conway &amp; Pleydell-Pearce, 2000; Tulving, 2002; Wu et al., 2023)","noteIndex":0},"citationItems":[{"id":3854,"uris":["http://zotero.org/users/7052761/items/A2LC3QVV","http://zotero.org/users/7052761/items/MZGFFNL3"],"itemData":{"id":3854,"type":"article-journal","abstract":"The authors describe a model of autobiographical memory in which memories are transitory mental constructions within a self-memory system (SMS). The SMS contains an autobiographical knowledge base and current goals of the working self. Within the SMS, control processes modulate access to the knowledge base by successively shaping cues used to activate autobiographical memory knowledge structures and, in this way, form specific memories. The relation of the knowledge base to active goals is reciprocal, and the knowledge base \"grounds\" the goals of the working self. It is shown how this model can be used to draw together a wide range of diverse data from cognitive, social, developmental, personality, clinical, and neuropsychological autobiographical memory research. (PsycInfo Database Record (c) 2025 APA, all rights reserved)","container-title":"Psychological Review","DOI":"10.1037/0033-295X.107.2.261","ISSN":"1939-1471","issue":"2","note":"publisher-place: US\npublisher: American Psychological Association","page":"261-288","source":"APA PsycNet","title":"The construction of autobiographical memories in the self-memory system","volume":"107","author":[{"family":"Conway","given":"Martin A."},{"family":"Pleydell-Pearce","given":"Christopher W."}],"issued":{"date-parts":[["2000"]]}}},{"id":3825,"uris":["http://zotero.org/users/7052761/items/W8DZMFN2","http://zotero.org/users/7052761/items/66XZ5RKQ"],"itemData":{"id":3825,"type":"article-journal","abstract":"[Figure: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id":3837,"uris":["http://zotero.org/users/7052761/items/9ZAD5SXI","http://zotero.org/users/7052761/items/CZFDFV2A"],"itemData":{"id":3837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delInstrText>
        </w:r>
        <w:r w:rsidR="00955D8F" w:rsidDel="00D65EAE">
          <w:rPr>
            <w:i/>
            <w:iCs/>
          </w:rPr>
          <w:fldChar w:fldCharType="separate"/>
        </w:r>
        <w:r w:rsidR="007F237D" w:rsidRPr="007F237D" w:rsidDel="00D65EAE">
          <w:rPr>
            <w:rFonts w:cs="Arial"/>
          </w:rPr>
          <w:delText>(Conway &amp; Pleydell-Pearce, 2000; Tulving, 2002; Wu et al., 2023)</w:delText>
        </w:r>
        <w:r w:rsidR="00955D8F" w:rsidDel="00D65EAE">
          <w:rPr>
            <w:i/>
            <w:iCs/>
          </w:rPr>
          <w:fldChar w:fldCharType="end"/>
        </w:r>
        <w:r w:rsidDel="00D65EAE">
          <w:delText xml:space="preserve">. Essa capacidade de situar-se no tempo e no espaço subjetivos não apenas organiza a identidade individual, mas também serve de base para compreender e antecipar o comportamento de outros. </w:delText>
        </w:r>
      </w:del>
      <w:del w:id="51" w:author="Grace Moraes" w:date="2026-01-29T14:37:00Z" w16du:dateUtc="2026-01-29T17:37:00Z">
        <w:r w:rsidDel="00D65EAE">
          <w:delText>Em outras palavras, recordar-se de experiências pessoais fornece o material cognitivo a partir do qual os indivíduos inferem intenções, emoções e padrões de ação em contextos sociais.</w:delText>
        </w:r>
      </w:del>
    </w:p>
    <w:p w14:paraId="15B36CAA" w14:textId="77777777" w:rsidR="00D65EAE" w:rsidRDefault="00D65EAE" w:rsidP="00D65EAE">
      <w:pPr>
        <w:ind w:firstLine="720"/>
        <w:rPr>
          <w:ins w:id="52" w:author="Grace Moraes" w:date="2026-01-29T14:37:00Z" w16du:dateUtc="2026-01-29T17:37:00Z"/>
        </w:rPr>
      </w:pPr>
    </w:p>
    <w:p w14:paraId="6BC20690" w14:textId="5226B4B3" w:rsidR="0096274D" w:rsidRDefault="00D65EAE" w:rsidP="00D65EAE">
      <w:pPr>
        <w:ind w:firstLine="720"/>
      </w:pPr>
      <w:ins w:id="53" w:author="Grace Moraes" w:date="2026-01-29T14:37:00Z" w16du:dateUtc="2026-01-29T17:37:00Z">
        <w:r>
          <w:t xml:space="preserve">Recordar-se de experiências pessoais fornece o material cognitivo a partir do qual os indivíduos inferem intenções, emoções e padrões de ação em contextos sociais. </w:t>
        </w:r>
      </w:ins>
      <w:r w:rsidR="0096274D">
        <w:t xml:space="preserve">Nesse sentido, a memória autobiográfica funciona como um elo entre o domínio individual e o social. A evocação de eventos passados que envolvem </w:t>
      </w:r>
      <w:r w:rsidR="00955D8F">
        <w:t xml:space="preserve">as interações sociais </w:t>
      </w:r>
      <w:r w:rsidR="0096274D">
        <w:t xml:space="preserve">permite reconhecer regularidades e ajustar respostas comportamentais a </w:t>
      </w:r>
      <w:r w:rsidR="0096274D">
        <w:lastRenderedPageBreak/>
        <w:t xml:space="preserve">diferentes </w:t>
      </w:r>
      <w:r w:rsidR="00955D8F">
        <w:t>contextos</w:t>
      </w:r>
      <w:r w:rsidR="0096274D">
        <w:t xml:space="preserve">. Essa integração entre memória </w:t>
      </w:r>
      <w:r w:rsidR="00955D8F">
        <w:t>individual</w:t>
      </w:r>
      <w:r w:rsidR="0096274D">
        <w:t xml:space="preserve"> e representação social é observada em múltiplas espécies</w:t>
      </w:r>
      <w:del w:id="54" w:author="Grace Moraes" w:date="2026-01-29T14:37:00Z" w16du:dateUtc="2026-01-29T17:37:00Z">
        <w:r w:rsidR="0096274D" w:rsidDel="00D65EAE">
          <w:delText xml:space="preserve"> sociais</w:delText>
        </w:r>
      </w:del>
      <w:r w:rsidR="0096274D">
        <w:t>, sugerindo que a recordação de experiências relacionais é uma ferramenta adaptativa para a navegação em ambientes interativos e hierarquicamente estruturados</w:t>
      </w:r>
      <w:r w:rsidR="008C3239">
        <w:t xml:space="preserve"> </w:t>
      </w:r>
      <w:r w:rsidR="003943C3">
        <w:fldChar w:fldCharType="begin"/>
      </w:r>
      <w:r w:rsidR="008C3239">
        <w:instrText xml:space="preserve"> ADDIN ZOTERO_ITEM CSL_CITATION {"citationID":"NFGtnOrD","properties":{"formattedCitation":"(Chase et al., 2002; Okuyama, 2018)","plainCitation":"(Chase et al., 2002; Okuyama, 2018)","noteIndex":0},"citationItems":[{"id":3827,"uris":["http://zotero.org/users/7052761/items/JHA9KKWP","http://zotero.org/users/7052761/items/T8WZR98K"],"itemData":{"id":3827,"type":"article-journal","container-title":"Proceedings of the National Academy of Sciences of the United States of America","DOI":"10.1073/pnas.082104199","journalAbbreviation":"Proceedings of the National Academy of Sciences of the United States of America","language":"en","note":"DOI: 10.1073/pnas.082104199","page":"5744 - 5749","title":"Individual differences versus social dynamics in the formation of animal dominance hierarchies","volume":"99","author":[{"family":"Chase","given":"Ivan D"},{"family":"Tovey","given":"C."},{"family":"Spangler-Martin","given":"Debra"},{"family":"Manfredonia","given":"M."}],"issued":{"date-parts":[["2002"]]}}},{"id":3830,"uris":["http://zotero.org/users/7052761/items/WET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hippocampus","volume":"129","author":[{"family":"Okuyama","given":"Teruhiro"}],"issued":{"date-parts":[["2018",4]]}}}],"schema":"https://github.com/citation-style-language/schema/raw/master/csl-citation.json"} </w:instrText>
      </w:r>
      <w:r w:rsidR="003943C3">
        <w:fldChar w:fldCharType="separate"/>
      </w:r>
      <w:r w:rsidR="008C3239" w:rsidRPr="008C3239">
        <w:rPr>
          <w:rFonts w:cs="Arial"/>
        </w:rPr>
        <w:t>(Chase et al., 2002; Okuyama, 2018)</w:t>
      </w:r>
      <w:r w:rsidR="003943C3">
        <w:fldChar w:fldCharType="end"/>
      </w:r>
      <w:r w:rsidR="008C3239">
        <w:t>.</w:t>
      </w:r>
    </w:p>
    <w:p w14:paraId="44739097" w14:textId="04BD12FF" w:rsidR="0096274D" w:rsidRPr="00E83B86" w:rsidRDefault="0096274D" w:rsidP="00955D8F">
      <w:pPr>
        <w:ind w:firstLine="720"/>
      </w:pPr>
      <w:r>
        <w:t>Assim, a memória social emerge como uma extensão e especialização da memória autobiográfica, integrando lembranças individuais a contextos coletivos e possibilitando comportamentos socialmente adequados. Essa interdependência entre memória, identidade e interação social revela que a construção d</w:t>
      </w:r>
      <w:ins w:id="55" w:author="Grace Moraes" w:date="2026-01-29T14:38:00Z" w16du:dateUtc="2026-01-29T17:38:00Z">
        <w:r w:rsidR="00D65EAE">
          <w:t>a autoidentidade</w:t>
        </w:r>
      </w:ins>
      <w:del w:id="56" w:author="Grace Moraes" w:date="2026-01-29T14:38:00Z" w16du:dateUtc="2026-01-29T17:38:00Z">
        <w:r w:rsidDel="00D65EAE">
          <w:delText>o</w:delText>
        </w:r>
      </w:del>
      <w:r>
        <w:t xml:space="preserve"> </w:t>
      </w:r>
      <w:ins w:id="57" w:author="Grace Moraes" w:date="2026-01-29T14:38:00Z" w16du:dateUtc="2026-01-29T17:38:00Z">
        <w:r w:rsidR="00D65EAE">
          <w:t>é</w:t>
        </w:r>
      </w:ins>
      <w:del w:id="58" w:author="Grace Moraes" w:date="2026-01-29T14:38:00Z" w16du:dateUtc="2026-01-29T17:38:00Z">
        <w:r w:rsidDel="00D65EAE">
          <w:delText>self é</w:delText>
        </w:r>
      </w:del>
      <w:r>
        <w:t>, simultaneamente, um processo individual e intersubjetivo. A capacidade de recordar, interpretar e projetar experiências compartilhadas sustenta não apenas a coesão interna do sujeito, mas também sua inserção dinâmica em redes sociais complexas</w:t>
      </w:r>
      <w:r w:rsidR="00955D8F">
        <w:t xml:space="preserve"> </w:t>
      </w:r>
      <w:r w:rsidR="00955D8F">
        <w:fldChar w:fldCharType="begin"/>
      </w:r>
      <w:r w:rsidR="001947A0">
        <w:instrText xml:space="preserve"> ADDIN ZOTERO_ITEM CSL_CITATION {"citationID":"tH4yy2HX","properties":{"formattedCitation":"(Dunbar, 2009; Lunardi et al., 2021; Rubin, 2005; Tost et al., 2015; Tulving, 1992)","plainCitation":"(Dunbar, 2009; Lunardi et al., 2021; Rubin, 2005; Tost et al., 2015; Tulving, 1992)","noteIndex":0},"citationItems":[{"id":3859,"uris":["http://zotero.org/users/7052761/items/8R92BA6D","http://zotero.org/users/7052761/items/PUS97LEW"],"itemData":{"id":3859,"type":"article-journal","abstract":"The social brain hypothesis was proposed as an explanation for the fact that primates have unusually large brains for body size compared to all other vertebrates: Primates evolved large brains to manage their unusually complex social systems. Although this proposal has been generalized to all vertebrate taxa as an explanation for brain evolution, recent analyses suggest that the social brain hypothesis takes a very different form in other mammals and birds than it does in anthropoid primates. In primates, there is a quantitative relationship between brain size and social group size (group size is a monotonic function of brain size), presumably because the cognitive demands of sociality place a constraint on the number of individuals that can be maintained in a coherent group. In other mammals and birds, the relationship is a qualitative one: Large brains are associated with categorical differences in mating system, with species that have pairbonded mating systems having the largest brains. It seems that anthropoid primates may have generalized the bonding processes that characterize monogamous pairbonds to other non-reproductive relationships (‘friendships’), thereby giving rise to the quantitative relationship between group size and brain size that we find in this taxon. This raises issues about why bonded relationships are cognitively so demanding (and, indeed, raises questions about what a bonded relationship actually is), and when and why primates undertook this change in social style.","container-title":"Annals of Human Biology","DOI":"10.1080/03014460902960289","ISSN":"0301-4460","issue":"5","note":"publisher: Taylor &amp; Francis\n_eprint: https://doi.org/10.1080/03014460902960289\nPMID: 19575315","page":"562-572","source":"Taylor and Francis+NEJM","title":"The social brain hypothesis and its implications for social evolution","volume":"36","author":[{"family":"Dunbar","given":"R.I.M."}],"issued":{"date-parts":[["2009",1,1]]}}},{"id":3746,"uris":["http://zotero.org/users/7052761/items/DGJIS9JP","http://zotero.org/users/7052761/items/EXITZQSG"],"itemData":{"id":3746,"type":"article-journal","abstract":"Social memory (SM) is a key element in social cognition and it encompasses the neural representation of conspecifics, an essential information to guide behavior in a social context. Here we evaluate classical and cutting-edge studies on neurobiology of SM, using as a guiding principle behavioral tasks performed in adult rodents. Our review highlights the relevance of the hippocampus, especially the CA2 region, as a neural substrate for SM and suggest that neural ensembles in the olfactory bulb may also encode SM traces. Compared to other hippocampus-dependent memories, much remains to be done to describe the neurobiological foundations of SM. Nonetheless, we argue that special attention should be paid to neurogenesis. Finally, we pinpoint the remaining open question on whether the hippocampal adult neurogenesis acts through pattern separation to permit the discrimination of highly similar stimuli during behavior.","container-title":"Brain Research Bulletin","DOI":"10.1016/j.brainresbull.2021.03.006","ISSN":"0361-9230","journalAbbreviation":"Brain Research Bulletin","page":"56-66","source":"ScienceDirect","title":"On the novel mechanisms for social memory and the emerging role of neurogenesis","volume":"171","author":[{"family":"Lunardi","given":"Paula"},{"family":"Mansk","given":"Lara M. Z."},{"family":"Jaimes","given":"Laura F."},{"family":"Pereira","given":"Grace S."}],"issued":{"date-parts":[["2021",6,1]]}}},{"id":3856,"uris":["http://zotero.org/users/7052761/items/KVV4TWCG","http://zotero.org/users/7052761/items/PHIX7BMA"],"itemData":{"id":3856,"type":"article-journal","abstract":"Memory for complex everyday events involving vision, hearing, smell, emotion, narrative, and language cannot be understood without considering the properties of the separate systems that process and store each of these forms of information. Using this premise as a starting point, my colleagues and I found that visual memory plays a central role in autobiographical memory: The strength of recollection of an event is predicted best by the vividness of its visual imagery, and a loss of visual memory causes a general amnesia. Examination of autobiographical memories in individuals with posttraumatic stress disorder (PTSD) suggests that the lack of coherence often noted in memories of traumatic events is not due to a lack of coherence either of the memory itself or of the narrative that integrates the memory into the life story. Rather, making the traumatic memory central to the life story correlates positively with increased PTSD symptoms. The basic-systems approach has yielded insights into autobiographical memory's phenomenology, neuropsychology, clinical disorders, and neural basis. (PsycINFO Database Record (c) 2016 APA, all rights reserved)","container-title":"Current Directions in Psychological Science","DOI":"10.1111/j.0963-7214.2005.00339.x","ISSN":"1467-8721","issue":"2","note":"publisher-place: United Kingdom\npublisher: Blackwell Publishing","page":"79-83","source":"APA PsycNet","title":"A Basic-Systems Approach to Autobiographical Memory","volume":"14","author":[{"family":"Rubin","given":"David C."}],"issued":{"date-parts":[["2005"]]}}},{"id":3857,"uris":["http://zotero.org/users/7052761/items/EM6APDAG","http://zotero.org/users/7052761/items/GS2B59AY"],"itemData":{"id":3857,"type":"article-journal","abstract":"Environmental influences affect the brain and mental health and often are social or have social components, even the more complex societal or area-level exposures. This Review discusses the neural correlates of adverse and protective social influences and argues that innovative methods may provide ecologically more valid insights in social neuroscience.","container-title":"Nature Neuroscience","DOI":"10.1038/nn.4108","ISSN":"1546-1726","issue":"10","journalAbbreviation":"Nat Neurosci","language":"en","license":"2015 Springer Nature America, Inc.","note":"publisher: Nature Publishing Group","page":"1421-1431","source":"www.nature.com","title":"Environmental influence in the brain, human welfare and mental health","volume":"18","author":[{"family":"Tost","given":"Heike"},{"family":"Champagne","given":"Frances A."},{"family":"Meyer-Lindenberg","given":"Andreas"}],"issued":{"date-parts":[["2015",10]]}}},{"id":3844,"uris":["http://zotero.org/users/7052761/items/BGLRWWWQ","http://zotero.org/users/7052761/items/YMRAKFCR"],"itemData":{"id":3844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rsidR="00955D8F">
        <w:fldChar w:fldCharType="separate"/>
      </w:r>
      <w:r w:rsidR="007F237D" w:rsidRPr="007F237D">
        <w:rPr>
          <w:rFonts w:cs="Arial"/>
        </w:rPr>
        <w:t>(Dunbar, 2009; Lunardi et al., 2021; Rubin, 2005; Tost et al., 2015; Tulving, 1992)</w:t>
      </w:r>
      <w:r w:rsidR="00955D8F">
        <w:fldChar w:fldCharType="end"/>
      </w:r>
      <w:r w:rsidRPr="00E83B86">
        <w:t>.</w:t>
      </w:r>
    </w:p>
    <w:p w14:paraId="12E0FC9A" w14:textId="4F76E46D" w:rsidR="00505D34" w:rsidRPr="00CA6B30" w:rsidRDefault="00505D34" w:rsidP="00505D34">
      <w:pPr>
        <w:ind w:firstLine="720"/>
      </w:pPr>
      <w:r>
        <w:t>A</w:t>
      </w:r>
      <w:r w:rsidRPr="00505D34">
        <w:t xml:space="preserve"> memória </w:t>
      </w:r>
      <w:r>
        <w:t xml:space="preserve">social, portanto, </w:t>
      </w:r>
      <w:r w:rsidRPr="00505D34">
        <w:t xml:space="preserve">funciona como o eixo integrador da experiência subjetiva e social, ancorando o indivíduo em um espaço-tempo interno que possibilita tanto a construção da identidade </w:t>
      </w:r>
      <w:r w:rsidR="00CA6B30">
        <w:t>individual</w:t>
      </w:r>
      <w:r w:rsidRPr="00505D34">
        <w:t xml:space="preserve"> quanto a adaptação comportamental em contextos sociais complexos</w:t>
      </w:r>
      <w:r w:rsidR="002A5923">
        <w:t xml:space="preserve"> </w:t>
      </w:r>
      <w:r w:rsidR="002A5923">
        <w:fldChar w:fldCharType="begin"/>
      </w:r>
      <w:r w:rsidR="001947A0">
        <w:instrText xml:space="preserve"> ADDIN ZOTERO_ITEM CSL_CITATION {"citationID":"qlFswufy","properties":{"formattedCitation":"(Insel &amp; Fernald, 2004; Lieberman, 2013)","plainCitation":"(Insel &amp; Fernald, 2004; Lieberman, 2013)","noteIndex":0},"citationItems":[{"id":3861,"uris":["http://zotero.org/users/7052761/items/4EJ7G8CJ","http://zotero.org/users/7052761/items/HFBUU459"],"itemData":{"id":3861,"type":"article-journal","abstract":"Because information about gender, kin, and social status are essential for reproduction and survival, it seems likely that specialized neural mechanisms have evolved to process social information. This review describes recent studies of four aspects of social information processing: (a) perception of social signals via the vomeronasal system, (b) formation of social memory via long-term filial imprinting and short-term recognition, (c) motivation for parental behavior and pair bonding, and (d) the neural consequences of social experience. Results from these studies and some recent functional imaging studies in human subjects begin to define the circuitry of a \"social brain.\" Such neurodevelopmental disorders as autism and schizophrenia are characterized by abnormal social cognition and corresponding deficits in social behavior; thus social neuroscience offers an important opportunity for translational research with an impact on public health.","container-title":"Annual Review of Neuroscience","DOI":"10.1146/annurev.neuro.27.070203.144148","ISSN":"0147-006X","journalAbbreviation":"Annu Rev Neurosci","language":"eng","note":"PMID: 15217348","page":"697-722","source":"PubMed","title":"How the brain processes social information: searching for the social brain","title-short":"How the brain processes social information","volume":"27","author":[{"family":"Insel","given":"Thomas R."},{"family":"Fernald","given":"Russell D."}],"issued":{"date-parts":[["2004"]]}}},{"id":3860,"uris":["http://zotero.org/users/7052761/items/ZW8S4GNT","http://zotero.org/users/7052761/items/4Y88FJDJ"],"itemData":{"id":3860,"type":"book","abstract":"Based on over a decade of groundbreaking research in social neuroscience—how our brains respond to social engagement— Social reveals that our need to connect with other people is even more fundamental than our need for food and shelter. It is, Dr. Lieberman argues, the key to our success as a species, and one of the reasons we evolved large brains in the first place. Lieberman and others have discovered that when our brain is not focused on a specific task, it uses its spare time—its default network—to learn about and master the social world. We've been told that we need to commit 10,000 hours to become a master at complex skills such as chess, music, and math. Lieberman argues that each and every one of us has spent 10,000 hours learning to make sense of people and groups and our place in them by the time we are ten. So many of us believe that physical pain and pleasure guide our actions Yet new research by Lieberman and his UCLA colleagues using fMRI (frontal magnetic resonance imaging) shows that our brains respond to social pain and pleasure just as powerfully as they do to physical plain and pleasure. When asked what the most painful experiences in our lives have been, most of us do not recount an injury or a broken limb—we describe the death of a loved one or the end of a marriage or relationship. Fortunately, the brain has evolved sophisticated mechanisms for securing our place in the social world. We have a unique ability among species to \"read\" other people's minds, to figure out their hopes, fears, and motivations, allowing us to effectively coordinate our lives with one another. This wiring in our brains allows us to restrain our selfish impulses for the greater social good. And it is the malfunctioning of this wiring that leads to the challenges in connecting with others that we see in autism. Based on the latest, cutting-edge research. Social has startling real-world implications for how we work and live. The surprising insights revealed in this pioneering book suggest ways to improve learning in schools, make the workplace more productive, and improve our overall happiness and well-being. (PsycInfo Database Record (c) 2025 APA, all rights reserved)","collection-title":"Social: Why our brains are wired to connect","event-place":"New York, NY, US","ISBN":"978-0-307-88909-6","note":"page: x, 374","number-of-pages":"x, 374","publisher":"Crown Publishers/Random House","publisher-place":"New York, NY, US","source":"APA PsycNet","title":"Social: Why our brains are wired to connect","title-short":"Social","author":[{"family":"Lieberman","given":"Matthew D."}],"issued":{"date-parts":[["2013"]]}}}],"schema":"https://github.com/citation-style-language/schema/raw/master/csl-citation.json"} </w:instrText>
      </w:r>
      <w:r w:rsidR="002A5923">
        <w:fldChar w:fldCharType="separate"/>
      </w:r>
      <w:r w:rsidR="007F237D" w:rsidRPr="007F237D">
        <w:rPr>
          <w:rFonts w:cs="Arial"/>
        </w:rPr>
        <w:t>(Insel &amp; Fernald, 2004; Lieberman, 2013)</w:t>
      </w:r>
      <w:r w:rsidR="002A5923">
        <w:fldChar w:fldCharType="end"/>
      </w:r>
      <w:r w:rsidRPr="00505D34">
        <w:t xml:space="preserve">. Essa capacidade de transitar entre o passado recordado e o futuro antecipado é, portanto, um componente central da cognição </w:t>
      </w:r>
      <w:r>
        <w:t>em</w:t>
      </w:r>
      <w:r w:rsidRPr="00505D34">
        <w:t xml:space="preserve"> espécies sociais, garantindo </w:t>
      </w:r>
      <w:r>
        <w:t>a</w:t>
      </w:r>
      <w:r w:rsidRPr="00505D34">
        <w:t xml:space="preserve"> sobrevivência em ambientes dinâmicos</w:t>
      </w:r>
      <w:r w:rsidR="002A5923">
        <w:t xml:space="preserve"> </w:t>
      </w:r>
      <w:r w:rsidR="002A5923">
        <w:fldChar w:fldCharType="begin"/>
      </w:r>
      <w:r w:rsidR="001947A0">
        <w:instrText xml:space="preserve"> ADDIN ZOTERO_ITEM CSL_CITATION {"citationID":"vZMqlHQm","properties":{"formattedCitation":"(Markowitsch &amp; Staniloiu, 2011; Spreng et al., 2009)","plainCitation":"(Markowitsch &amp; Staniloiu, 2011; Spreng et al., 2009)","noteIndex":0},"citationItems":[{"id":3863,"uris":["http://zotero.org/users/7052761/items/IQ5K5BSQ","http://zotero.org/users/7052761/items/TLSGXTPC"],"itemData":{"id":3863,"type":"article-journal","abstract":"Memory is a general attribute of living species, whose diversification reflects both evolutionary and developmental processes. Episodic-autobiographical memory (EAM) is regarded as the highest human ontogenetic achievement and as probably being uniquely human. EAM, autonoetic consciousness and the self are intimately linked, grounding, supporting and enriching each other’s development and cohesiveness. Their development is influenced by the socio-cultural–linguistic environment in which an individual grows up or lives. On the other hand, through language, textualization and social exchange, all three elements leak into the world and participate to the dynamic shaping and re-shaping of the cultural scaffolding of the self, mental time traveling and EAM formation. Deficits in self-related processing, autonetic consciousness, emotional processing and mental time traveling can all lead to or co-occur with EAM disturbances, as we illustrate by findings from EAM impairments associated with neurological or psychiatric disorders.","collection-title":"Brain and Self: Bridging the Gap","container-title":"Consciousness and Cognition","DOI":"10.1016/j.concog.2010.09.005","ISSN":"1053-8100","issue":"1","journalAbbreviation":"Consciousness and Cognition","page":"16-39","source":"ScienceDirect","title":"Memory, autonoetic consciousness, and the self","volume":"20","author":[{"family":"Markowitsch","given":"Hans J."},{"family":"Staniloiu","given":"Angelica"}],"issued":{"date-parts":[["2011",3,1]]}}},{"id":3870,"uris":["http://zotero.org/users/7052761/items/F8QKUT58","http://zotero.org/users/7052761/items/CQS9ZNUD"],"itemData":{"id":3870,"type":"article-journal","abstract":"A core brain network has been proposed to underlie a number of different processes, including remembering, prospection, navigation, and theory of mind [Buckner, R. L., &amp;amp; Carroll, D. C. Self-projection and the brain. Trends in Cognitive Sciences, 11, 49–57, 2007]. This purported network—medial prefrontal, medial-temporal, and medial and lateral parietal regions—is similar to that observed during default-mode processing and has been argued to represent self-projection [Buckner, R. L., &amp;amp; Carroll, D. C. Self-projection and the brain. Trends in Cognitive Sciences, 11, 49–57, 2007] or scene-construction [Hassabis, D., &amp;amp; Maguire, E. A. Deconstructing episodic memory with construction. Trends in Cognitive Sciences, 11, 299–306, 2007]. To date, no systematic and quantitative demonstration of evidence for this common network has been presented. Using the activation likelihood estimation (ALE) approach, we conducted four separate quantitative meta-analyses of neuroimaging studies on: (a) autobiographical memory, (b) navigation, (c) theory of mind, and (d) default mode. A conjunction analysis between these domains demonstrated a high degree of correspondence. We compared these findings to a separate ALE analysis of prospection studies and found additional correspondence. Across all domains, and consistent with the proposed network, correspondence was found within the medial-temporal lobe, precuneus, posterior cingulate, retrosplenial cortex, and the temporo-parietal junction. Additionally, this study revealed that the core network extends to lateral prefrontal and occipital cortices. Autobiographical memory, prospection, theory of mind, and default mode demonstrated further reliable involvement of the medial prefrontal cortex and lateral temporal cortices. Autobiographical memory and theory of mind, previously studied as distinct, exhibited extensive functional overlap. These findings represent quantitative evidence for a core network underlying a variety of cognitive domains.","container-title":"Journal of Cognitive Neuroscience","DOI":"10.1162/jocn.2008.21029","ISSN":"0898-929X","issue":"3","journalAbbreviation":"J Cogn Neurosci","page":"489-510","source":"Silverchair","title":"The Common Neural Basis of Autobiographical Memory, Prospection, Navigation, Theory of Mind, and the Default Mode: A Quantitative Meta-analysis","title-short":"The Common Neural Basis of Autobiographical Memory, Prospection, Navigation, Theory of Mind, and the Default Mode","volume":"21","author":[{"family":"Spreng","given":"R. Nathan"},{"family":"Mar","given":"Raymond A."},{"family":"Kim","given":"Alice S. N."}],"issued":{"date-parts":[["2009",3,1]]}}}],"schema":"https://github.com/citation-style-language/schema/raw/master/csl-citation.json"} </w:instrText>
      </w:r>
      <w:r w:rsidR="002A5923">
        <w:fldChar w:fldCharType="separate"/>
      </w:r>
      <w:r w:rsidR="007F237D" w:rsidRPr="007F237D">
        <w:rPr>
          <w:rFonts w:cs="Arial"/>
        </w:rPr>
        <w:t>(Markowitsch &amp; Staniloiu, 2011; Spreng et al., 2009)</w:t>
      </w:r>
      <w:r w:rsidR="002A5923">
        <w:fldChar w:fldCharType="end"/>
      </w:r>
    </w:p>
    <w:p w14:paraId="5AABA3E4" w14:textId="3113BBD1" w:rsidR="002F6043" w:rsidRDefault="002F6043" w:rsidP="002F6043"/>
    <w:p w14:paraId="5D190A21" w14:textId="24A67F96" w:rsidR="0076280B" w:rsidRDefault="0076280B" w:rsidP="002F6043"/>
    <w:p w14:paraId="2279710A" w14:textId="77777777" w:rsidR="0076280B" w:rsidRPr="00CA6B30" w:rsidRDefault="0076280B" w:rsidP="002F6043"/>
    <w:p w14:paraId="48C1A860" w14:textId="5B411AAD" w:rsidR="002F6043" w:rsidRPr="00CA6B30" w:rsidRDefault="008D187E" w:rsidP="00BA0952">
      <w:pPr>
        <w:pStyle w:val="Heading2"/>
      </w:pPr>
      <w:bookmarkStart w:id="59" w:name="_Toc220367198"/>
      <w:r>
        <w:t>O HIPOCAMPO COMO BIBLIOTECÁRIO</w:t>
      </w:r>
      <w:bookmarkEnd w:id="59"/>
    </w:p>
    <w:p w14:paraId="1C576D6B" w14:textId="5606A071" w:rsidR="002F6043" w:rsidRDefault="002F6043" w:rsidP="002F6043"/>
    <w:p w14:paraId="234A528C" w14:textId="05E43312" w:rsidR="005442FE" w:rsidRDefault="006036AA" w:rsidP="00E86144">
      <w:pPr>
        <w:ind w:firstLine="720"/>
        <w:rPr>
          <w:rFonts w:cs="Arial"/>
        </w:rPr>
      </w:pPr>
      <w:r w:rsidRPr="00AF4CFC">
        <w:rPr>
          <w:rFonts w:cs="Arial"/>
        </w:rPr>
        <w:t>A ancoragem da experiência social dentro de um "espaço-tempo interno" levanta a questão fundamental de qua</w:t>
      </w:r>
      <w:ins w:id="60" w:author="Grace Moraes" w:date="2026-01-29T14:39:00Z" w16du:dateUtc="2026-01-29T17:39:00Z">
        <w:r w:rsidR="00D65EAE">
          <w:rPr>
            <w:rFonts w:cs="Arial"/>
          </w:rPr>
          <w:t>is</w:t>
        </w:r>
      </w:ins>
      <w:del w:id="61" w:author="Grace Moraes" w:date="2026-01-29T14:39:00Z" w16du:dateUtc="2026-01-29T17:39:00Z">
        <w:r w:rsidRPr="00AF4CFC" w:rsidDel="00D65EAE">
          <w:rPr>
            <w:rFonts w:cs="Arial"/>
          </w:rPr>
          <w:delText>l</w:delText>
        </w:r>
      </w:del>
      <w:r w:rsidRPr="00AF4CFC">
        <w:rPr>
          <w:rFonts w:cs="Arial"/>
        </w:rPr>
        <w:t xml:space="preserve"> mecanismo</w:t>
      </w:r>
      <w:ins w:id="62" w:author="Grace Moraes" w:date="2026-01-29T14:39:00Z" w16du:dateUtc="2026-01-29T17:39:00Z">
        <w:r w:rsidR="00D65EAE">
          <w:rPr>
            <w:rFonts w:cs="Arial"/>
          </w:rPr>
          <w:t>s</w:t>
        </w:r>
      </w:ins>
      <w:r w:rsidRPr="00AF4CFC">
        <w:rPr>
          <w:rFonts w:cs="Arial"/>
        </w:rPr>
        <w:t xml:space="preserve"> neura</w:t>
      </w:r>
      <w:ins w:id="63" w:author="Grace Moraes" w:date="2026-01-29T14:39:00Z" w16du:dateUtc="2026-01-29T17:39:00Z">
        <w:r w:rsidR="00D65EAE">
          <w:rPr>
            <w:rFonts w:cs="Arial"/>
          </w:rPr>
          <w:t>is</w:t>
        </w:r>
      </w:ins>
      <w:del w:id="64" w:author="Grace Moraes" w:date="2026-01-29T14:39:00Z" w16du:dateUtc="2026-01-29T17:39:00Z">
        <w:r w:rsidRPr="00AF4CFC" w:rsidDel="00D65EAE">
          <w:rPr>
            <w:rFonts w:cs="Arial"/>
          </w:rPr>
          <w:delText>l</w:delText>
        </w:r>
      </w:del>
      <w:r w:rsidRPr="00AF4CFC">
        <w:rPr>
          <w:rFonts w:cs="Arial"/>
        </w:rPr>
        <w:t xml:space="preserve"> </w:t>
      </w:r>
      <w:ins w:id="65" w:author="Grace Moraes" w:date="2026-01-29T14:39:00Z" w16du:dateUtc="2026-01-29T17:39:00Z">
        <w:r w:rsidR="00D65EAE">
          <w:rPr>
            <w:rFonts w:cs="Arial"/>
          </w:rPr>
          <w:t>são</w:t>
        </w:r>
      </w:ins>
      <w:del w:id="66" w:author="Grace Moraes" w:date="2026-01-29T14:39:00Z" w16du:dateUtc="2026-01-29T17:39:00Z">
        <w:r w:rsidRPr="00AF4CFC" w:rsidDel="00D65EAE">
          <w:rPr>
            <w:rFonts w:cs="Arial"/>
          </w:rPr>
          <w:delText>é</w:delText>
        </w:r>
      </w:del>
      <w:r w:rsidRPr="00AF4CFC">
        <w:rPr>
          <w:rFonts w:cs="Arial"/>
        </w:rPr>
        <w:t xml:space="preserve"> responsáve</w:t>
      </w:r>
      <w:ins w:id="67" w:author="Grace Moraes" w:date="2026-01-29T14:39:00Z" w16du:dateUtc="2026-01-29T17:39:00Z">
        <w:r w:rsidR="00D65EAE">
          <w:rPr>
            <w:rFonts w:cs="Arial"/>
          </w:rPr>
          <w:t>is</w:t>
        </w:r>
      </w:ins>
      <w:del w:id="68" w:author="Grace Moraes" w:date="2026-01-29T14:39:00Z" w16du:dateUtc="2026-01-29T17:39:00Z">
        <w:r w:rsidRPr="00AF4CFC" w:rsidDel="00D65EAE">
          <w:rPr>
            <w:rFonts w:cs="Arial"/>
          </w:rPr>
          <w:delText>l</w:delText>
        </w:r>
      </w:del>
      <w:r w:rsidRPr="00AF4CFC">
        <w:rPr>
          <w:rFonts w:cs="Arial"/>
        </w:rPr>
        <w:t xml:space="preserve"> por essa indexação. Se a memória social é, em sua essência, uma forma de memória episódica, então ela deve, por definição, depender da estrutura cerebral primária responsável pela codificação contextual. </w:t>
      </w:r>
    </w:p>
    <w:p w14:paraId="4C3B5F5F" w14:textId="1B2702C7" w:rsidR="00E86144" w:rsidRDefault="006036AA" w:rsidP="00E86144">
      <w:pPr>
        <w:ind w:firstLine="720"/>
        <w:rPr>
          <w:rFonts w:cs="Arial"/>
        </w:rPr>
      </w:pPr>
      <w:r w:rsidRPr="00AF4CFC">
        <w:rPr>
          <w:rFonts w:cs="Arial"/>
        </w:rPr>
        <w:t xml:space="preserve">O hipocampo, neste cenário, assume </w:t>
      </w:r>
      <w:r w:rsidR="005442FE">
        <w:rPr>
          <w:rFonts w:cs="Arial"/>
        </w:rPr>
        <w:t xml:space="preserve">um </w:t>
      </w:r>
      <w:r w:rsidRPr="00AF4CFC">
        <w:rPr>
          <w:rFonts w:cs="Arial"/>
        </w:rPr>
        <w:t>papel central</w:t>
      </w:r>
      <w:r w:rsidR="005442FE">
        <w:rPr>
          <w:rFonts w:cs="Arial"/>
        </w:rPr>
        <w:t>.</w:t>
      </w:r>
      <w:r w:rsidRPr="00AF4CFC">
        <w:rPr>
          <w:rFonts w:cs="Arial"/>
        </w:rPr>
        <w:t xml:space="preserve"> Embora classicamente associado à formação de "mapas cognitivos" para navegação espacial, a literatura </w:t>
      </w:r>
      <w:r w:rsidRPr="00AF4CFC">
        <w:rPr>
          <w:rFonts w:cs="Arial"/>
        </w:rPr>
        <w:lastRenderedPageBreak/>
        <w:t xml:space="preserve">contemporânea expandiu essa função, propondo que o hipocampo atua como um sistema geral de processamento de contexto </w:t>
      </w:r>
      <w:r w:rsidR="000B63E8" w:rsidRPr="00AF4CFC">
        <w:rPr>
          <w:rFonts w:cs="Arial"/>
        </w:rPr>
        <w:fldChar w:fldCharType="begin"/>
      </w:r>
      <w:r w:rsidR="001947A0">
        <w:rPr>
          <w:rFonts w:cs="Arial"/>
        </w:rPr>
        <w:instrText xml:space="preserve"> ADDIN ZOTERO_ITEM CSL_CITATION {"citationID":"2vm4eKzL","properties":{"formattedCitation":"(Smith &amp; Mizumori, 2006)","plainCitation":"(Smith &amp; Mizumori, 2006)","noteIndex":0},"citationItems":[{"id":3840,"uris":["http://zotero.org/users/7052761/items/RCRDK3QB","http://zotero.org/users/7052761/items/WUASRKBJ"],"itemData":{"id":3840,"type":"article-journal","abstract":"Abstract\n            Although most observers agree that the hippocampus has a critical role in learning and memory, there remains considerable debate about the precise functional contribution of the hippocampus to these processes. Two of the most influential accounts hold that the primary function of the hippocampus is to generate cognitive maps and to mediate episodic memory processes. The well</w:instrText>
      </w:r>
      <w:r w:rsidR="001947A0">
        <w:rPr>
          <w:rFonts w:ascii="Cambria Math" w:hAnsi="Cambria Math" w:cs="Cambria Math"/>
        </w:rPr>
        <w:instrText>‐</w:instrText>
      </w:r>
      <w:r w:rsidR="001947A0">
        <w:rPr>
          <w:rFonts w:cs="Arial"/>
        </w:rPr>
        <w:instrText>documented spatial firing patterns (place fields) of hippocampal neurons in rodents, along with the spatial learning impairments observed with hippocampal damage support the cognitive mapping hypothesis. The amnesia for personally experienced events seen in humans with hippocampal damage and the data of animal models, which show severe memory deficits associated with hippocampal lesions, support the episodic memory account. Although an extensive literature supports each of these hypotheses, a specific contribution of place cells to episodic memory has not been clearly demonstrated. Recent data from our laboratory, together with previous findings, indicate that hippocampal place fields and neuronal responses to task</w:instrText>
      </w:r>
      <w:r w:rsidR="001947A0">
        <w:rPr>
          <w:rFonts w:ascii="Cambria Math" w:hAnsi="Cambria Math" w:cs="Cambria Math"/>
        </w:rPr>
        <w:instrText>‐</w:instrText>
      </w:r>
      <w:r w:rsidR="001947A0">
        <w:rPr>
          <w:rFonts w:cs="Arial"/>
        </w:rPr>
        <w:instrText>relevant stimuli are highly sensitive to the context, even when the contexts are defined by abstract task demands rather than the spatial geometry of the environment. On the basis of these findings, it is proposed that place fields reflect a more general context processing function of the hippocampus. Hippocampal context representations could serve to differentiate contexts and prime the relevant memories and behaviors. Since episodic memories, by definition, include information about the time and place where the episode occurred, contextual information is a necessary prerequisite for any episodic memory. Thus, place fields contribute importantly to episodic memory as part of the needed context representations. Additionally, recent findings indicate that hippocampal neurons differentiate contexts at progressively finer levels of detail, suggesting a hierarchical coding scheme which, if combined with temporal information, could provide a means of differentiating memory episodes. © 2006 Wiley</w:instrText>
      </w:r>
      <w:r w:rsidR="001947A0">
        <w:rPr>
          <w:rFonts w:ascii="Cambria Math" w:hAnsi="Cambria Math" w:cs="Cambria Math"/>
        </w:rPr>
        <w:instrText>‐</w:instrText>
      </w:r>
      <w:r w:rsidR="001947A0">
        <w:rPr>
          <w:rFonts w:cs="Arial"/>
        </w:rPr>
        <w:instrText xml:space="preserve">Liss, Inc.","container-title":"Hippocampus","DOI":"10.1002/hipo.20208","ISSN":"1050-9631, 1098-1063","issue":"9","journalAbbreviation":"Hippocampus","language":"en","license":"http://onlinelibrary.wiley.com/termsAndConditions#vor","page":"716-729","source":"DOI.org (Crossref)","title":"Hippocampal place cells, context, and episodic memory","volume":"16","author":[{"family":"Smith","given":"David M."},{"family":"Mizumori","given":"Sheri J.Y."}],"issued":{"date-parts":[["2006",9]]}}}],"schema":"https://github.com/citation-style-language/schema/raw/master/csl-citation.json"} </w:instrText>
      </w:r>
      <w:r w:rsidR="000B63E8" w:rsidRPr="00AF4CFC">
        <w:rPr>
          <w:rFonts w:cs="Arial"/>
        </w:rPr>
        <w:fldChar w:fldCharType="separate"/>
      </w:r>
      <w:r w:rsidR="007F237D" w:rsidRPr="007F237D">
        <w:rPr>
          <w:rFonts w:cs="Arial"/>
        </w:rPr>
        <w:t>(Smith &amp; Mizumori, 2006)</w:t>
      </w:r>
      <w:r w:rsidR="000B63E8" w:rsidRPr="00AF4CFC">
        <w:rPr>
          <w:rFonts w:cs="Arial"/>
        </w:rPr>
        <w:fldChar w:fldCharType="end"/>
      </w:r>
      <w:r w:rsidR="000B63E8" w:rsidRPr="00AF4CFC">
        <w:rPr>
          <w:rFonts w:cs="Arial"/>
        </w:rPr>
        <w:t xml:space="preserve">. </w:t>
      </w:r>
      <w:r w:rsidRPr="00AF4CFC">
        <w:rPr>
          <w:rFonts w:cs="Arial"/>
        </w:rPr>
        <w:t>Ele é o "bibliotecário" que organiza e cataloga as memórias episódicas, permitindo não apenas a recordação de um evento, mas também a distinção precisa entre eventos semelhantes.</w:t>
      </w:r>
    </w:p>
    <w:p w14:paraId="68E9BB0C" w14:textId="262AFF12" w:rsidR="005442FE" w:rsidRDefault="00E86144" w:rsidP="00E86144">
      <w:pPr>
        <w:ind w:firstLine="720"/>
        <w:rPr>
          <w:rFonts w:cs="Arial"/>
        </w:rPr>
      </w:pPr>
      <w:r w:rsidRPr="00E86144">
        <w:rPr>
          <w:rFonts w:cs="Arial"/>
        </w:rPr>
        <w:t xml:space="preserve">Essa expansão funcional reflete uma complexa organização neuroanatômica ao longo do eixo longitudinal e também transversal do hipocampo. A formação hipocampal possui uma arquitetura bem definida que se conecta ao longo de sua anatomia, composta pelo hipocampo (CA1, CA2, CA3), o giro denteado e o complexo </w:t>
      </w:r>
      <w:proofErr w:type="spellStart"/>
      <w:r w:rsidRPr="00E86144">
        <w:rPr>
          <w:rFonts w:cs="Arial"/>
        </w:rPr>
        <w:t>subicular</w:t>
      </w:r>
      <w:proofErr w:type="spellEnd"/>
      <w:r w:rsidRPr="00E86144">
        <w:rPr>
          <w:rFonts w:cs="Arial"/>
        </w:rPr>
        <w:t xml:space="preserve"> </w:t>
      </w:r>
      <w:r w:rsidR="007F237D">
        <w:rPr>
          <w:rFonts w:cs="Arial"/>
        </w:rPr>
        <w:fldChar w:fldCharType="begin"/>
      </w:r>
      <w:r w:rsidR="001947A0">
        <w:rPr>
          <w:rFonts w:cs="Arial"/>
        </w:rPr>
        <w:instrText xml:space="preserve"> ADDIN ZOTERO_ITEM CSL_CITATION {"citationID":"RyNa4ofe","properties":{"formattedCitation":"(Dudai, 2002; {\\i{}The Hippocampus Book}, 2007)","plainCitation":"(Dudai, 2002; The Hippocampus Book, 2007)","noteIndex":0},"citationItems":[{"id":3814,"uris":["http://zotero.org/users/7052761/items/GBX3B3DA","http://zotero.org/users/7052761/items/P2QCZSDN"],"itemData":{"id":3814,"type":"book","abstract":"\"This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id":3875,"uris":["http://zotero.org/users/7052761/items/XZ5EELIW","http://zotero.org/users/7052761/items/3UZFK4LT"],"itemData":{"id":3875,"type":"book","call-number":"612.825","event-place":"Oxford","ISBN":"978-0-19-510027-3","language":"eng","publisher":"Oxford University Press","publisher-place":"Oxford","source":"BnF ISBN","title":"The Hippocampus book","issued":{"date-parts":[["2007"]]}}}],"schema":"https://github.com/citation-style-language/schema/raw/master/csl-citation.json"} </w:instrText>
      </w:r>
      <w:r w:rsidR="007F237D">
        <w:rPr>
          <w:rFonts w:cs="Arial"/>
        </w:rPr>
        <w:fldChar w:fldCharType="separate"/>
      </w:r>
      <w:r w:rsidR="007F237D" w:rsidRPr="007F237D">
        <w:rPr>
          <w:rFonts w:cs="Arial"/>
        </w:rPr>
        <w:t>(</w:t>
      </w:r>
      <w:proofErr w:type="spellStart"/>
      <w:r w:rsidR="007F237D" w:rsidRPr="007F237D">
        <w:rPr>
          <w:rFonts w:cs="Arial"/>
        </w:rPr>
        <w:t>Dudai</w:t>
      </w:r>
      <w:proofErr w:type="spellEnd"/>
      <w:r w:rsidR="007F237D" w:rsidRPr="007F237D">
        <w:rPr>
          <w:rFonts w:cs="Arial"/>
        </w:rPr>
        <w:t xml:space="preserve">, 2002; </w:t>
      </w:r>
      <w:r w:rsidR="007F237D" w:rsidRPr="007F237D">
        <w:rPr>
          <w:rFonts w:cs="Arial"/>
          <w:i/>
          <w:iCs/>
        </w:rPr>
        <w:t>The Hippocampus Book</w:t>
      </w:r>
      <w:r w:rsidR="007F237D" w:rsidRPr="007F237D">
        <w:rPr>
          <w:rFonts w:cs="Arial"/>
        </w:rPr>
        <w:t>, 2007)</w:t>
      </w:r>
      <w:r w:rsidR="007F237D">
        <w:rPr>
          <w:rFonts w:cs="Arial"/>
        </w:rPr>
        <w:fldChar w:fldCharType="end"/>
      </w:r>
      <w:r w:rsidR="007F237D">
        <w:rPr>
          <w:rFonts w:cs="Arial"/>
        </w:rPr>
        <w:t xml:space="preserve">. </w:t>
      </w:r>
    </w:p>
    <w:p w14:paraId="74C9DFF2" w14:textId="28B6CD3F" w:rsidR="005442FE" w:rsidDel="00373B35" w:rsidRDefault="00E86144" w:rsidP="00E86144">
      <w:pPr>
        <w:ind w:firstLine="720"/>
        <w:rPr>
          <w:del w:id="69" w:author="Grace Moraes" w:date="2026-01-29T14:52:00Z" w16du:dateUtc="2026-01-29T17:52:00Z"/>
          <w:rFonts w:cs="Arial"/>
        </w:rPr>
      </w:pPr>
      <w:r w:rsidRPr="00E86144">
        <w:rPr>
          <w:rFonts w:cs="Arial"/>
        </w:rPr>
        <w:t>Adicionalmente, o hipocampo é circundado por um</w:t>
      </w:r>
      <w:r>
        <w:rPr>
          <w:rFonts w:cs="Arial"/>
        </w:rPr>
        <w:t>a</w:t>
      </w:r>
      <w:r w:rsidRPr="00E86144">
        <w:rPr>
          <w:rFonts w:cs="Arial"/>
        </w:rPr>
        <w:t xml:space="preserve"> rede de estruturas corticais e subcorticais, sendo o córtex </w:t>
      </w:r>
      <w:proofErr w:type="spellStart"/>
      <w:r w:rsidRPr="00E86144">
        <w:rPr>
          <w:rFonts w:cs="Arial"/>
        </w:rPr>
        <w:t>entorrinal</w:t>
      </w:r>
      <w:proofErr w:type="spellEnd"/>
      <w:r w:rsidRPr="00E86144">
        <w:rPr>
          <w:rFonts w:cs="Arial"/>
        </w:rPr>
        <w:t xml:space="preserve"> a principal forma por onde ocorre o fluxo de informações para o hipocampo através da via </w:t>
      </w:r>
      <w:proofErr w:type="spellStart"/>
      <w:r w:rsidRPr="00E86144">
        <w:rPr>
          <w:rFonts w:cs="Arial"/>
        </w:rPr>
        <w:t>perforante</w:t>
      </w:r>
      <w:proofErr w:type="spellEnd"/>
      <w:r w:rsidRPr="00E86144">
        <w:rPr>
          <w:rFonts w:cs="Arial"/>
        </w:rPr>
        <w:t xml:space="preserve"> </w:t>
      </w:r>
      <w:r w:rsidR="007F237D">
        <w:rPr>
          <w:rFonts w:cs="Arial"/>
        </w:rPr>
        <w:fldChar w:fldCharType="begin"/>
      </w:r>
      <w:r w:rsidR="001947A0">
        <w:rPr>
          <w:rFonts w:cs="Arial"/>
        </w:rPr>
        <w:instrText xml:space="preserve"> ADDIN ZOTERO_ITEM CSL_CITATION {"citationID":"sYnrygh2","properties":{"formattedCitation":"(Dudai, 2002)","plainCitation":"(Dudai, 2002)","noteIndex":0},"citationItems":[{"id":3814,"uris":["http://zotero.org/users/7052761/items/GBX3B3DA","http://zotero.org/users/7052761/items/P2QCZSDN"],"itemData":{"id":3814,"type":"book","abstract":"\"This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Z","editor":[{"family":"Dudai","given":"Yadin"}],"issued":{"date-parts":[["2002"]]}}}],"schema":"https://github.com/citation-style-language/schema/raw/master/csl-citation.json"} </w:instrText>
      </w:r>
      <w:r w:rsidR="007F237D">
        <w:rPr>
          <w:rFonts w:cs="Arial"/>
        </w:rPr>
        <w:fldChar w:fldCharType="separate"/>
      </w:r>
      <w:r w:rsidR="007F237D" w:rsidRPr="007F237D">
        <w:rPr>
          <w:rFonts w:cs="Arial"/>
        </w:rPr>
        <w:t>(</w:t>
      </w:r>
      <w:proofErr w:type="spellStart"/>
      <w:r w:rsidR="007F237D" w:rsidRPr="007F237D">
        <w:rPr>
          <w:rFonts w:cs="Arial"/>
        </w:rPr>
        <w:t>Dudai</w:t>
      </w:r>
      <w:proofErr w:type="spellEnd"/>
      <w:r w:rsidR="007F237D" w:rsidRPr="007F237D">
        <w:rPr>
          <w:rFonts w:cs="Arial"/>
        </w:rPr>
        <w:t>, 2002)</w:t>
      </w:r>
      <w:r w:rsidR="007F237D">
        <w:rPr>
          <w:rFonts w:cs="Arial"/>
        </w:rPr>
        <w:fldChar w:fldCharType="end"/>
      </w:r>
      <w:r w:rsidR="007F237D">
        <w:rPr>
          <w:rFonts w:cs="Arial"/>
        </w:rPr>
        <w:t xml:space="preserve">. </w:t>
      </w:r>
    </w:p>
    <w:p w14:paraId="2CA6014E" w14:textId="278FE573" w:rsidR="00E86144" w:rsidRDefault="00E86144" w:rsidP="00373B35">
      <w:pPr>
        <w:ind w:firstLine="720"/>
        <w:rPr>
          <w:rFonts w:cs="Arial"/>
        </w:rPr>
      </w:pPr>
      <w:del w:id="70" w:author="Grace Moraes" w:date="2026-01-29T14:51:00Z" w16du:dateUtc="2026-01-29T17:51:00Z">
        <w:r w:rsidRPr="00E86144" w:rsidDel="00373B35">
          <w:rPr>
            <w:rFonts w:cs="Arial"/>
          </w:rPr>
          <w:delText>Dentro dessa organização estrutural temos</w:delText>
        </w:r>
      </w:del>
      <w:ins w:id="71" w:author="Grace Moraes" w:date="2026-01-29T14:51:00Z" w16du:dateUtc="2026-01-29T17:51:00Z">
        <w:r w:rsidR="00373B35">
          <w:rPr>
            <w:rFonts w:cs="Arial"/>
          </w:rPr>
          <w:t>N</w:t>
        </w:r>
      </w:ins>
      <w:del w:id="72" w:author="Grace Moraes" w:date="2026-01-29T14:51:00Z" w16du:dateUtc="2026-01-29T17:51:00Z">
        <w:r w:rsidRPr="00E86144" w:rsidDel="00373B35">
          <w:rPr>
            <w:rFonts w:cs="Arial"/>
          </w:rPr>
          <w:delText xml:space="preserve"> </w:delText>
        </w:r>
      </w:del>
      <w:r w:rsidRPr="00E86144">
        <w:rPr>
          <w:rFonts w:cs="Arial"/>
        </w:rPr>
        <w:t xml:space="preserve">a circuitaria </w:t>
      </w:r>
      <w:del w:id="73" w:author="Grace Moraes" w:date="2026-01-29T14:51:00Z" w16du:dateUtc="2026-01-29T17:51:00Z">
        <w:r w:rsidRPr="00E86144" w:rsidDel="00373B35">
          <w:rPr>
            <w:rFonts w:cs="Arial"/>
          </w:rPr>
          <w:delText xml:space="preserve">integrada do </w:delText>
        </w:r>
      </w:del>
      <w:proofErr w:type="spellStart"/>
      <w:r w:rsidRPr="00E86144">
        <w:rPr>
          <w:rFonts w:cs="Arial"/>
        </w:rPr>
        <w:t>hipocamp</w:t>
      </w:r>
      <w:ins w:id="74" w:author="Grace Moraes" w:date="2026-01-29T14:52:00Z" w16du:dateUtc="2026-01-29T17:52:00Z">
        <w:r w:rsidR="00373B35">
          <w:rPr>
            <w:rFonts w:cs="Arial"/>
          </w:rPr>
          <w:t>al</w:t>
        </w:r>
      </w:ins>
      <w:proofErr w:type="spellEnd"/>
      <w:del w:id="75" w:author="Grace Moraes" w:date="2026-01-29T14:52:00Z" w16du:dateUtc="2026-01-29T17:52:00Z">
        <w:r w:rsidRPr="00E86144" w:rsidDel="00373B35">
          <w:rPr>
            <w:rFonts w:cs="Arial"/>
          </w:rPr>
          <w:delText>o</w:delText>
        </w:r>
      </w:del>
      <w:r w:rsidRPr="00E86144">
        <w:rPr>
          <w:rFonts w:cs="Arial"/>
        </w:rPr>
        <w:t xml:space="preserve"> </w:t>
      </w:r>
      <w:del w:id="76" w:author="Grace Moraes" w:date="2026-01-29T14:52:00Z" w16du:dateUtc="2026-01-29T17:52:00Z">
        <w:r w:rsidRPr="00E86144" w:rsidDel="00373B35">
          <w:rPr>
            <w:rFonts w:cs="Arial"/>
          </w:rPr>
          <w:delText>denominada classicamente como</w:delText>
        </w:r>
      </w:del>
      <w:ins w:id="77" w:author="Grace Moraes" w:date="2026-01-29T14:52:00Z" w16du:dateUtc="2026-01-29T17:52:00Z">
        <w:r w:rsidR="00373B35">
          <w:rPr>
            <w:rFonts w:cs="Arial"/>
          </w:rPr>
          <w:t>destaca-se a</w:t>
        </w:r>
      </w:ins>
      <w:r w:rsidRPr="00E86144">
        <w:rPr>
          <w:rFonts w:cs="Arial"/>
        </w:rPr>
        <w:t xml:space="preserve"> via </w:t>
      </w:r>
      <w:proofErr w:type="spellStart"/>
      <w:r w:rsidRPr="00E86144">
        <w:rPr>
          <w:rFonts w:cs="Arial"/>
        </w:rPr>
        <w:t>trissináptic</w:t>
      </w:r>
      <w:ins w:id="78" w:author="Grace Moraes" w:date="2026-01-29T14:52:00Z" w16du:dateUtc="2026-01-29T17:52:00Z">
        <w:r w:rsidR="00373B35">
          <w:rPr>
            <w:rFonts w:cs="Arial"/>
          </w:rPr>
          <w:t>a</w:t>
        </w:r>
        <w:proofErr w:type="spellEnd"/>
        <w:r w:rsidR="00373B35">
          <w:rPr>
            <w:rFonts w:cs="Arial"/>
          </w:rPr>
          <w:t xml:space="preserve"> </w:t>
        </w:r>
      </w:ins>
      <w:del w:id="79" w:author="Grace Moraes" w:date="2026-01-29T14:52:00Z" w16du:dateUtc="2026-01-29T17:52:00Z">
        <w:r w:rsidRPr="00E86144" w:rsidDel="00373B35">
          <w:rPr>
            <w:rFonts w:cs="Arial"/>
          </w:rPr>
          <w:delText xml:space="preserve">a é </w:delText>
        </w:r>
      </w:del>
      <w:r w:rsidRPr="00E86144">
        <w:rPr>
          <w:rFonts w:cs="Arial"/>
        </w:rPr>
        <w:t xml:space="preserve">caracterizada por projeções vindas do córtex entorrinal para o giro denteado através da via </w:t>
      </w:r>
      <w:proofErr w:type="spellStart"/>
      <w:r w:rsidRPr="00E86144">
        <w:rPr>
          <w:rFonts w:cs="Arial"/>
        </w:rPr>
        <w:t>perforante</w:t>
      </w:r>
      <w:proofErr w:type="spellEnd"/>
      <w:r w:rsidRPr="00E86144">
        <w:rPr>
          <w:rFonts w:cs="Arial"/>
        </w:rPr>
        <w:t>, seguindo para CA3 por meio das fibras musgosas e de CA3 para CA1 através do colateral de Schaffer.</w:t>
      </w:r>
    </w:p>
    <w:p w14:paraId="5D5C8711" w14:textId="463BA11F" w:rsidR="005442FE" w:rsidRDefault="005442FE" w:rsidP="005442FE">
      <w:pPr>
        <w:jc w:val="center"/>
        <w:rPr>
          <w:rFonts w:cs="Arial"/>
        </w:rPr>
      </w:pPr>
      <w:r>
        <w:rPr>
          <w:rFonts w:cs="Arial"/>
          <w:noProof/>
        </w:rPr>
        <w:lastRenderedPageBreak/>
        <w:drawing>
          <wp:inline distT="0" distB="0" distL="0" distR="0" wp14:anchorId="200521C5" wp14:editId="01FE687F">
            <wp:extent cx="5944818" cy="4687824"/>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34618" cy="4837492"/>
                    </a:xfrm>
                    <a:prstGeom prst="rect">
                      <a:avLst/>
                    </a:prstGeom>
                    <a:noFill/>
                    <a:ln>
                      <a:noFill/>
                    </a:ln>
                  </pic:spPr>
                </pic:pic>
              </a:graphicData>
            </a:graphic>
          </wp:inline>
        </w:drawing>
      </w:r>
    </w:p>
    <w:p w14:paraId="30DB1460" w14:textId="47902A33" w:rsidR="005442FE" w:rsidRPr="00346DE5" w:rsidRDefault="00346DE5" w:rsidP="00346DE5">
      <w:pPr>
        <w:pStyle w:val="Caption"/>
        <w:rPr>
          <w:rFonts w:cs="Arial"/>
          <w:color w:val="000000" w:themeColor="text1"/>
          <w:sz w:val="20"/>
          <w:szCs w:val="20"/>
        </w:rPr>
      </w:pPr>
      <w:bookmarkStart w:id="80" w:name="_Toc220402037"/>
      <w:r w:rsidRPr="00346DE5">
        <w:rPr>
          <w:color w:val="000000" w:themeColor="text1"/>
          <w:sz w:val="20"/>
          <w:szCs w:val="20"/>
        </w:rPr>
        <w:t xml:space="preserve">Figura </w:t>
      </w:r>
      <w:r w:rsidRPr="00346DE5">
        <w:rPr>
          <w:color w:val="000000" w:themeColor="text1"/>
          <w:sz w:val="20"/>
          <w:szCs w:val="20"/>
        </w:rPr>
        <w:fldChar w:fldCharType="begin"/>
      </w:r>
      <w:r w:rsidRPr="00346DE5">
        <w:rPr>
          <w:color w:val="000000" w:themeColor="text1"/>
          <w:sz w:val="20"/>
          <w:szCs w:val="20"/>
        </w:rPr>
        <w:instrText xml:space="preserve"> SEQ Figura \* ARABIC </w:instrText>
      </w:r>
      <w:r w:rsidRPr="00346DE5">
        <w:rPr>
          <w:color w:val="000000" w:themeColor="text1"/>
          <w:sz w:val="20"/>
          <w:szCs w:val="20"/>
        </w:rPr>
        <w:fldChar w:fldCharType="separate"/>
      </w:r>
      <w:r w:rsidR="000E4C1B">
        <w:rPr>
          <w:noProof/>
          <w:color w:val="000000" w:themeColor="text1"/>
          <w:sz w:val="20"/>
          <w:szCs w:val="20"/>
        </w:rPr>
        <w:t>2</w:t>
      </w:r>
      <w:r w:rsidRPr="00346DE5">
        <w:rPr>
          <w:color w:val="000000" w:themeColor="text1"/>
          <w:sz w:val="20"/>
          <w:szCs w:val="20"/>
        </w:rPr>
        <w:fldChar w:fldCharType="end"/>
      </w:r>
      <w:r w:rsidRPr="00346DE5">
        <w:rPr>
          <w:color w:val="000000" w:themeColor="text1"/>
          <w:sz w:val="20"/>
          <w:szCs w:val="20"/>
        </w:rPr>
        <w:t xml:space="preserve"> - Representação esquemática da formação hipocampal, destacando a circuitaria clássica da via </w:t>
      </w:r>
      <w:proofErr w:type="spellStart"/>
      <w:r w:rsidRPr="00346DE5">
        <w:rPr>
          <w:color w:val="000000" w:themeColor="text1"/>
          <w:sz w:val="20"/>
          <w:szCs w:val="20"/>
        </w:rPr>
        <w:t>trissináptica</w:t>
      </w:r>
      <w:proofErr w:type="spellEnd"/>
      <w:r w:rsidRPr="00346DE5">
        <w:rPr>
          <w:color w:val="000000" w:themeColor="text1"/>
          <w:sz w:val="20"/>
          <w:szCs w:val="20"/>
        </w:rPr>
        <w:t xml:space="preserve">. Observa-se o fluxo de informações oriundo do córtex entorrinal (EC) em direção ao giro denteado (DG) por meio da via </w:t>
      </w:r>
      <w:proofErr w:type="spellStart"/>
      <w:r w:rsidRPr="00346DE5">
        <w:rPr>
          <w:color w:val="000000" w:themeColor="text1"/>
          <w:sz w:val="20"/>
          <w:szCs w:val="20"/>
        </w:rPr>
        <w:t>perforante</w:t>
      </w:r>
      <w:proofErr w:type="spellEnd"/>
      <w:r w:rsidRPr="00346DE5">
        <w:rPr>
          <w:color w:val="000000" w:themeColor="text1"/>
          <w:sz w:val="20"/>
          <w:szCs w:val="20"/>
        </w:rPr>
        <w:t xml:space="preserve">, a projeção subsequente das fibras musgosas do giro denteado para a região CA3, e, por fim, a conexão de CA3 para CA1 através dos colaterais de Schaffer. A figura também evidencia a integração entre os subcampos </w:t>
      </w:r>
      <w:proofErr w:type="spellStart"/>
      <w:r w:rsidRPr="00346DE5">
        <w:rPr>
          <w:color w:val="000000" w:themeColor="text1"/>
          <w:sz w:val="20"/>
          <w:szCs w:val="20"/>
        </w:rPr>
        <w:t>hipocampais</w:t>
      </w:r>
      <w:proofErr w:type="spellEnd"/>
      <w:r w:rsidRPr="00346DE5">
        <w:rPr>
          <w:color w:val="000000" w:themeColor="text1"/>
          <w:sz w:val="20"/>
          <w:szCs w:val="20"/>
        </w:rPr>
        <w:t xml:space="preserve"> (CA1–CA3), o complexo </w:t>
      </w:r>
      <w:proofErr w:type="spellStart"/>
      <w:r w:rsidRPr="00346DE5">
        <w:rPr>
          <w:color w:val="000000" w:themeColor="text1"/>
          <w:sz w:val="20"/>
          <w:szCs w:val="20"/>
        </w:rPr>
        <w:t>subicular</w:t>
      </w:r>
      <w:proofErr w:type="spellEnd"/>
      <w:r w:rsidRPr="00346DE5">
        <w:rPr>
          <w:color w:val="000000" w:themeColor="text1"/>
          <w:sz w:val="20"/>
          <w:szCs w:val="20"/>
        </w:rPr>
        <w:t xml:space="preserve"> e as áreas corticais adjacentes ao longo dos eixos longitudinal e transversal da formação hipocampal. Adaptado de Andersen et al., The </w:t>
      </w:r>
      <w:proofErr w:type="spellStart"/>
      <w:r w:rsidRPr="00346DE5">
        <w:rPr>
          <w:color w:val="000000" w:themeColor="text1"/>
          <w:sz w:val="20"/>
          <w:szCs w:val="20"/>
        </w:rPr>
        <w:t>Hippocampus</w:t>
      </w:r>
      <w:proofErr w:type="spellEnd"/>
      <w:r w:rsidRPr="00346DE5">
        <w:rPr>
          <w:color w:val="000000" w:themeColor="text1"/>
          <w:sz w:val="20"/>
          <w:szCs w:val="20"/>
        </w:rPr>
        <w:t xml:space="preserve"> Book 2, 2024.</w:t>
      </w:r>
      <w:bookmarkEnd w:id="80"/>
    </w:p>
    <w:p w14:paraId="3062BAF3" w14:textId="54A0C405" w:rsidR="00E86144" w:rsidRPr="00AF4CFC" w:rsidRDefault="00E86144" w:rsidP="00E86144">
      <w:pPr>
        <w:ind w:firstLine="720"/>
        <w:rPr>
          <w:rFonts w:cs="Arial"/>
        </w:rPr>
      </w:pPr>
      <w:r w:rsidRPr="00E86144">
        <w:rPr>
          <w:rFonts w:cs="Arial"/>
        </w:rPr>
        <w:t>Além disso, o hipocampo é segmentado ao longo do seu eixo rostro-caudal em regiões dorsal e ventral</w:t>
      </w:r>
      <w:r w:rsidR="007014F4">
        <w:rPr>
          <w:rFonts w:cs="Arial"/>
        </w:rPr>
        <w:t>,</w:t>
      </w:r>
      <w:r w:rsidRPr="00E86144">
        <w:rPr>
          <w:rFonts w:cs="Arial"/>
        </w:rPr>
        <w:t xml:space="preserve"> cada uma com diferentes conexões aferentes e eferentes que refletem suas distintas funções. O </w:t>
      </w:r>
      <w:r w:rsidR="007014F4">
        <w:rPr>
          <w:rFonts w:cs="Arial"/>
        </w:rPr>
        <w:t>hipocampo dorsal</w:t>
      </w:r>
      <w:r w:rsidRPr="00E86144">
        <w:rPr>
          <w:rFonts w:cs="Arial"/>
        </w:rPr>
        <w:t xml:space="preserve"> </w:t>
      </w:r>
      <w:r w:rsidR="007014F4">
        <w:rPr>
          <w:rFonts w:cs="Arial"/>
        </w:rPr>
        <w:t xml:space="preserve">é </w:t>
      </w:r>
      <w:r w:rsidRPr="00E86144">
        <w:rPr>
          <w:rFonts w:cs="Arial"/>
        </w:rPr>
        <w:t xml:space="preserve">mais </w:t>
      </w:r>
      <w:r w:rsidR="007014F4">
        <w:rPr>
          <w:rFonts w:cs="Arial"/>
        </w:rPr>
        <w:t xml:space="preserve">citado quando </w:t>
      </w:r>
      <w:r w:rsidRPr="00E86144">
        <w:rPr>
          <w:rFonts w:cs="Arial"/>
        </w:rPr>
        <w:t xml:space="preserve">associado ao processamento cognitivo, enquanto </w:t>
      </w:r>
      <w:r w:rsidR="007014F4">
        <w:rPr>
          <w:rFonts w:cs="Arial"/>
        </w:rPr>
        <w:t xml:space="preserve">a porção ventral é dita como tendo </w:t>
      </w:r>
      <w:r w:rsidRPr="00E86144">
        <w:rPr>
          <w:rFonts w:cs="Arial"/>
        </w:rPr>
        <w:t>envolvi</w:t>
      </w:r>
      <w:r w:rsidR="007014F4">
        <w:rPr>
          <w:rFonts w:cs="Arial"/>
        </w:rPr>
        <w:t xml:space="preserve">mento </w:t>
      </w:r>
      <w:r w:rsidRPr="00E86144">
        <w:rPr>
          <w:rFonts w:cs="Arial"/>
        </w:rPr>
        <w:t xml:space="preserve">na resposta ao estresse e no processamento emocional </w:t>
      </w:r>
      <w:r w:rsidR="007F237D">
        <w:rPr>
          <w:rFonts w:cs="Arial"/>
        </w:rPr>
        <w:fldChar w:fldCharType="begin"/>
      </w:r>
      <w:r w:rsidR="001947A0">
        <w:rPr>
          <w:rFonts w:cs="Arial"/>
        </w:rPr>
        <w:instrText xml:space="preserve"> ADDIN ZOTERO_ITEM CSL_CITATION {"citationID":"1MhKhFtF","properties":{"formattedCitation":"(Fanselow &amp; Dong, 2010; Knierim, 2015)","plainCitation":"(Fanselow &amp; Dong, 2010; Knierim, 2015)","noteIndex":0},"citationItems":[{"id":3873,"uris":["http://zotero.org/users/7052761/items/NT55D2WB","http://zotero.org/users/7052761/items/UPQ6WVKV"],"itemData":{"id":3873,"type":"article-journal","abstract":"One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hypothalamus).","container-title":"Neuron","DOI":"10.1016/j.neuron.2009.11.031","ISSN":"0896-6273","issue":"1","journalAbbreviation":"Neuron","page":"7-19","source":"ScienceDirect","title":"Are the Dorsal and Ventral Hippocampus Functionally Distinct Structures?","volume":"65","author":[{"family":"Fanselow","given":"Michael S."},{"family":"Dong","given":"Hong-Wei"}],"issued":{"date-parts":[["2010",1,14]]}}},{"id":3876,"uris":["http://zotero.org/users/7052761/items/C5CSBGLY","http://zotero.org/users/7052761/items/UKBPAARA"],"itemData":{"id":3876,"type":"article-journal","abstract":"The hippocampus is one of the most thoroughly investigated structures in the brain. Ever since the 1957 report of the case study H.M., who famously lost the ability to form new, declarative memories after surgical removal of the hippocampus and nearby temporal lobe structures to treat intractable epilepsy, the hippocampus has been at the forefront of research into the neurobiological bases of memory. This research led to the discovery in the hippocampus of long-term potentiation, the pre-eminent model of the cellular basis of memory. Furthermore, the discovery of place cells, head direction cells, and grid cells in the rodent hippocampal formation established a firm foundation for the notion that the hippocampus plays a critical role in memory formation by providing the brain with a spatiotemporal framework within which the various sensory, emotional, and cognitive components of an experience are bound together. This framework allows the experience to be stored in such a way that it can be later retrieved as a conscious recollection of that experience.","container-title":"Current Biology","DOI":"10.1016/j.cub.2015.10.049","ISSN":"0960-9822","issue":"23","journalAbbreviation":"Current Biology","page":"R1116-R1121","source":"ScienceDirect","title":"The hippocampus","volume":"25","author":[{"family":"Knierim","given":"James J."}],"issued":{"date-parts":[["2015",12,7]]}}}],"schema":"https://github.com/citation-style-language/schema/raw/master/csl-citation.json"} </w:instrText>
      </w:r>
      <w:r w:rsidR="007F237D">
        <w:rPr>
          <w:rFonts w:cs="Arial"/>
        </w:rPr>
        <w:fldChar w:fldCharType="separate"/>
      </w:r>
      <w:r w:rsidR="007F237D" w:rsidRPr="007F237D">
        <w:rPr>
          <w:rFonts w:cs="Arial"/>
        </w:rPr>
        <w:t>(Fanselow &amp; Dong, 2010; Knierim, 2015)</w:t>
      </w:r>
      <w:r w:rsidR="007F237D">
        <w:rPr>
          <w:rFonts w:cs="Arial"/>
        </w:rPr>
        <w:fldChar w:fldCharType="end"/>
      </w:r>
      <w:r w:rsidR="007F237D">
        <w:rPr>
          <w:rFonts w:cs="Arial"/>
        </w:rPr>
        <w:t xml:space="preserve">. </w:t>
      </w:r>
      <w:r w:rsidRPr="00E86144">
        <w:rPr>
          <w:rFonts w:cs="Arial"/>
        </w:rPr>
        <w:t>Essa segmentação funcional sugere que diferentes partes do hipocampo podem contribuir de maneira distinta para a formação e recuperação de memórias sociais, dependendo do contexto emocional e cognitivo da experiência vivida.</w:t>
      </w:r>
    </w:p>
    <w:p w14:paraId="244E0DBB" w14:textId="0C835D15" w:rsidR="00DE7DB5" w:rsidRDefault="00DE7DB5" w:rsidP="00DE7DB5">
      <w:pPr>
        <w:ind w:firstLine="720"/>
      </w:pPr>
      <w:r>
        <w:lastRenderedPageBreak/>
        <w:t>A concepção clássica do hipocampo como um "mapa cognitivo" é hoje primariamente atribuída à sua porção dorsal</w:t>
      </w:r>
      <w:r w:rsidR="007014F4">
        <w:t>. Essa região,</w:t>
      </w:r>
      <w:r>
        <w:t xml:space="preserve"> em conjunto com o córtex </w:t>
      </w:r>
      <w:proofErr w:type="spellStart"/>
      <w:r>
        <w:t>entorrinal</w:t>
      </w:r>
      <w:proofErr w:type="spellEnd"/>
      <w:r>
        <w:t xml:space="preserve"> medial, é especializad</w:t>
      </w:r>
      <w:ins w:id="81" w:author="Grace Moraes" w:date="2026-01-29T14:53:00Z" w16du:dateUtc="2026-01-29T17:53:00Z">
        <w:r w:rsidR="00373B35">
          <w:t>a</w:t>
        </w:r>
      </w:ins>
      <w:del w:id="82" w:author="Grace Moraes" w:date="2026-01-29T14:53:00Z" w16du:dateUtc="2026-01-29T17:53:00Z">
        <w:r w:rsidDel="00373B35">
          <w:delText>o</w:delText>
        </w:r>
      </w:del>
      <w:r>
        <w:t xml:space="preserve"> em representações espaciais de alta resolução </w:t>
      </w:r>
      <w:r w:rsidR="008F58F3">
        <w:fldChar w:fldCharType="begin"/>
      </w:r>
      <w:r w:rsidR="001947A0">
        <w:instrText xml:space="preserve"> ADDIN ZOTERO_ITEM CSL_CITATION {"citationID":"Y5os7HvB","properties":{"formattedCitation":"(Moser et al., 2008)","plainCitation":"(Moser et al., 2008)","noteIndex":0},"citationItems":[{"id":3879,"uris":["http://zotero.org/users/7052761/items/GK54VT4V","http://zotero.org/users/7052761/items/8RJ4LC6F"],"itemData":{"id":3879,"type":"article-journal","abstract":"More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dynamics.","container-title":"Annual Review of Neuroscience","DOI":"10.1146/annurev.neuro.31.061307.090723","ISSN":"0147-006X","journalAbbreviation":"Annu Rev Neurosci","language":"eng","note":"PMID: 18284371","page":"69-89","source":"PubMed","title":"Place cells, grid cells, and the brain's spatial representation system","volume":"31","author":[{"family":"Moser","given":"Edvard I."},{"family":"Kropff","given":"Emilio"},{"family":"Moser","given":"May-Britt"}],"issued":{"date-parts":[["2008"]]}}}],"schema":"https://github.com/citation-style-language/schema/raw/master/csl-citation.json"} </w:instrText>
      </w:r>
      <w:r w:rsidR="008F58F3">
        <w:fldChar w:fldCharType="separate"/>
      </w:r>
      <w:r w:rsidR="008F58F3" w:rsidRPr="008F58F3">
        <w:rPr>
          <w:rFonts w:cs="Arial"/>
        </w:rPr>
        <w:t>(Moser et al., 2008)</w:t>
      </w:r>
      <w:r w:rsidR="008F58F3">
        <w:fldChar w:fldCharType="end"/>
      </w:r>
      <w:r>
        <w:t xml:space="preserve">. Ele opera como um sistema de navegação "métrico", computando distâncias, direções e integrando o movimento do indivíduo para localizar-se precisamente no ambiente. Esta é a base neural </w:t>
      </w:r>
      <w:proofErr w:type="gramStart"/>
      <w:r>
        <w:t>do "onde"</w:t>
      </w:r>
      <w:proofErr w:type="gramEnd"/>
      <w:ins w:id="83" w:author="Grace Moraes" w:date="2026-01-29T14:53:00Z" w16du:dateUtc="2026-01-29T17:53:00Z">
        <w:r w:rsidR="00373B35">
          <w:t>,</w:t>
        </w:r>
      </w:ins>
      <w:r>
        <w:t xml:space="preserve"> em seu sentido físico mais fundamental.</w:t>
      </w:r>
    </w:p>
    <w:p w14:paraId="3607582B" w14:textId="4EE7C635" w:rsidR="00F1516F" w:rsidRPr="00F1516F" w:rsidRDefault="00DE7DB5" w:rsidP="00F1516F">
      <w:pPr>
        <w:ind w:firstLine="720"/>
      </w:pPr>
      <w:r>
        <w:t xml:space="preserve">Em contrapartida, o hipocampo ventral opera de forma distinta. Embora mantenha alguma codificação espacial, ela é de resolução mais baixa e está profundamente integrada ao processamento do significado ou valor do contexto </w:t>
      </w:r>
      <w:r w:rsidR="008F58F3" w:rsidRPr="00E86144">
        <w:rPr>
          <w:rFonts w:cs="Arial"/>
        </w:rPr>
        <w:t xml:space="preserve">emocional </w:t>
      </w:r>
      <w:r w:rsidR="008F58F3">
        <w:rPr>
          <w:rFonts w:cs="Arial"/>
        </w:rPr>
        <w:fldChar w:fldCharType="begin"/>
      </w:r>
      <w:r w:rsidR="001947A0">
        <w:rPr>
          <w:rFonts w:cs="Arial"/>
        </w:rPr>
        <w:instrText xml:space="preserve"> ADDIN ZOTERO_ITEM CSL_CITATION {"citationID":"cjShfjEC","properties":{"formattedCitation":"(Fanselow &amp; Dong, 2010; Knierim, 2015)","plainCitation":"(Fanselow &amp; Dong, 2010; Knierim, 2015)","noteIndex":0},"citationItems":[{"id":3873,"uris":["http://zotero.org/users/7052761/items/NT55D2WB","http://zotero.org/users/7052761/items/UPQ6WVKV"],"itemData":{"id":3873,"type":"article-journal","abstract":"One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hypothalamus).","container-title":"Neuron","DOI":"10.1016/j.neuron.2009.11.031","ISSN":"0896-6273","issue":"1","journalAbbreviation":"Neuron","page":"7-19","source":"ScienceDirect","title":"Are the Dorsal and Ventral Hippocampus Functionally Distinct Structures?","volume":"65","author":[{"family":"Fanselow","given":"Michael S."},{"family":"Dong","given":"Hong-Wei"}],"issued":{"date-parts":[["2010",1,14]]}}},{"id":3876,"uris":["http://zotero.org/users/7052761/items/C5CSBGLY","http://zotero.org/users/7052761/items/UKBPAARA"],"itemData":{"id":3876,"type":"article-journal","abstract":"The hippocampus is one of the most thoroughly investigated structures in the brain. Ever since the 1957 report of the case study H.M., who famously lost the ability to form new, declarative memories after surgical removal of the hippocampus and nearby temporal lobe structures to treat intractable epilepsy, the hippocampus has been at the forefront of research into the neurobiological bases of memory. This research led to the discovery in the hippocampus of long-term potentiation, the pre-eminent model of the cellular basis of memory. Furthermore, the discovery of place cells, head direction cells, and grid cells in the rodent hippocampal formation established a firm foundation for the notion that the hippocampus plays a critical role in memory formation by providing the brain with a spatiotemporal framework within which the various sensory, emotional, and cognitive components of an experience are bound together. This framework allows the experience to be stored in such a way that it can be later retrieved as a conscious recollection of that experience.","container-title":"Current Biology","DOI":"10.1016/j.cub.2015.10.049","ISSN":"0960-9822","issue":"23","journalAbbreviation":"Current Biology","page":"R1116-R1121","source":"ScienceDirect","title":"The hippocampus","volume":"25","author":[{"family":"Knierim","given":"James J."}],"issued":{"date-parts":[["2015",12,7]]}}}],"schema":"https://github.com/citation-style-language/schema/raw/master/csl-citation.json"} </w:instrText>
      </w:r>
      <w:r w:rsidR="008F58F3">
        <w:rPr>
          <w:rFonts w:cs="Arial"/>
        </w:rPr>
        <w:fldChar w:fldCharType="separate"/>
      </w:r>
      <w:r w:rsidR="007014F4" w:rsidRPr="007014F4">
        <w:rPr>
          <w:rFonts w:cs="Arial"/>
        </w:rPr>
        <w:t>(Fanselow &amp; Dong, 2010; Knierim, 2015)</w:t>
      </w:r>
      <w:r w:rsidR="008F58F3">
        <w:rPr>
          <w:rFonts w:cs="Arial"/>
        </w:rPr>
        <w:fldChar w:fldCharType="end"/>
      </w:r>
      <w:r>
        <w:t>. O</w:t>
      </w:r>
      <w:r w:rsidR="007014F4">
        <w:t xml:space="preserve"> hipocampo ventral</w:t>
      </w:r>
      <w:r>
        <w:t xml:space="preserve"> possui conexões extensas com circuitos límbicos, como a amígdala e o córtex pré-frontal medial, áreas cruciais para a avaliação de estímulos emocionais, motivacionais e afetivos. Assim, enquanto o </w:t>
      </w:r>
      <w:r w:rsidR="007014F4">
        <w:t>hipocampo dorsal</w:t>
      </w:r>
      <w:r>
        <w:t xml:space="preserve"> codifica o "mapa" físico, o </w:t>
      </w:r>
      <w:r w:rsidR="007014F4">
        <w:t>ventral</w:t>
      </w:r>
      <w:r>
        <w:t xml:space="preserve"> codifica o "valor" associado a esse mapa, determinando, por exemplo, se um local é seguro, ameaçador ou recompensador</w:t>
      </w:r>
      <w:r w:rsidR="00F1516F">
        <w:t>.</w:t>
      </w:r>
    </w:p>
    <w:p w14:paraId="0E1751C1" w14:textId="772ACDA5" w:rsidR="00DE7DB5" w:rsidRDefault="00DE7DB5" w:rsidP="00AF4CFC">
      <w:pPr>
        <w:ind w:firstLine="720"/>
      </w:pPr>
      <w:r>
        <w:t>É precisamente essa função do hipocampo ventral que o posiciona como um substrato neural crítico para a memória social. A memória social exige mais do que saber onde um encontro ocorreu; ela exige a codificação de quem foi encontrado e qual o valor dessa interação (</w:t>
      </w:r>
      <w:proofErr w:type="spellStart"/>
      <w:r>
        <w:t>ex</w:t>
      </w:r>
      <w:proofErr w:type="spellEnd"/>
      <w:r>
        <w:t xml:space="preserve">: familiar vs. novo, dominante vs. submisso). Estudos seminais, como os de </w:t>
      </w:r>
      <w:proofErr w:type="spellStart"/>
      <w:r>
        <w:t>Okuyama</w:t>
      </w:r>
      <w:proofErr w:type="spellEnd"/>
      <w:r>
        <w:t xml:space="preserve"> e </w:t>
      </w:r>
      <w:r w:rsidR="002579F7">
        <w:t>colaboradores</w:t>
      </w:r>
      <w:r>
        <w:t xml:space="preserve"> (2016), demonstraram que neurônios específicos n</w:t>
      </w:r>
      <w:r w:rsidR="007014F4">
        <w:t>a região ventral do hipocampo</w:t>
      </w:r>
      <w:r>
        <w:t xml:space="preserve"> são essenciais para o armazenamento e a recuperação da memória de reconhecimento social. A inativação dessas células impede o reconhecimento de um </w:t>
      </w:r>
      <w:proofErr w:type="spellStart"/>
      <w:r>
        <w:t>co-específico</w:t>
      </w:r>
      <w:proofErr w:type="spellEnd"/>
      <w:r>
        <w:t xml:space="preserve"> familiar, sem, no entanto, prejudicar a memória espacial para locais.</w:t>
      </w:r>
    </w:p>
    <w:p w14:paraId="0336AF1C" w14:textId="616B5B23" w:rsidR="00DE7DB5" w:rsidRDefault="00DE7DB5" w:rsidP="00AF4CFC">
      <w:pPr>
        <w:ind w:firstLine="720"/>
      </w:pPr>
      <w:r>
        <w:t xml:space="preserve">Portanto, a visão contemporânea do hipocampo como um sistema geral de processamento contextual </w:t>
      </w:r>
      <w:r w:rsidR="007014F4">
        <w:fldChar w:fldCharType="begin"/>
      </w:r>
      <w:r w:rsidR="001947A0">
        <w:instrText xml:space="preserve"> ADDIN ZOTERO_ITEM CSL_CITATION {"citationID":"py0MyTB5","properties":{"formattedCitation":"(Eichenbaum, 2017; Smith &amp; Mizumori, 2006)","plainCitation":"(Eichenbaum, 2017; Smith &amp; Mizumori, 2006)","noteIndex":0},"citationItems":[{"id":3832,"uris":["http://zotero.org/users/7052761/items/BR3ZGM62","http://zotero.org/users/7052761/items/GFYSXI2I"],"itemData":{"id":3832,"type":"article-journal","abstract":"There is considerable recent evidence that, in addition to its representation of space, the hippocampus also represents the temporal organization of memories. Time plays a central role in episodic memory, and studies have identified the hippocampus as playing an essential role in the temporal organization of memories in humans and animals. Temporal organization is supported by a gradually changing temporal context signal in the hippocampus, and this changing context signal involves ‘time cells’ in the hippocampus that code sequential moments in temporally organized experiences. Finally, hippocampal temporal context representations involve mechanisms in intrinsic circuitry and oscillatory patterns throughout hippocampal subfields and depend on inputs from parahippocampal cortical areas as well as a widespread temporal processing system in the neocortex.","collection-title":"Memory in time and space","container-title":"Current Opinion in Behavioral Sciences","DOI":"10.1016/j.cobeha.2017.06.010","ISSN":"23521546","journalAbbreviation":"Current Opinion in Behavioral Sciences","language":"en","page":"65-70","source":"DOI.org (Crossref)","title":"Time (and space) in the hippocampus","volume":"17","author":[{"family":"Eichenbaum","given":"Howard"}],"issued":{"date-parts":[["2017",10]]}}},{"id":3840,"uris":["http://zotero.org/users/7052761/items/RCRDK3QB","http://zotero.org/users/7052761/items/WUASRKBJ"],"itemData":{"id":3840,"type":"article-journal","abstract":"Abstract\n            Although most observers agree that the hippocampus has a critical role in learning and memory, there remains considerable debate about the precise functional contribution of the hippocampus to these processes. Two of the most influential accounts hold that the primary function of the hippocampus is to generate cognitive maps and to mediate episodic memory processes. The well</w:instrText>
      </w:r>
      <w:r w:rsidR="001947A0">
        <w:rPr>
          <w:rFonts w:ascii="Cambria Math" w:hAnsi="Cambria Math" w:cs="Cambria Math"/>
        </w:rPr>
        <w:instrText>‐</w:instrText>
      </w:r>
      <w:r w:rsidR="001947A0">
        <w:instrText>documented spatial firing patterns (place fields) of hippocampal neurons in rodents, along with the spatial learning impairments observed with hippocampal damage support the cognitive mapping hypothesis. The amnesia for personally experienced events seen in humans with hippocampal damage and the data of animal models, which show severe memory deficits associated with hippocampal lesions, support the episodic memory account. Although an extensive literature supports each of these hypotheses, a specific contribution of place cells to episodic memory has not been clearly demonstrated. Recent data from our laboratory, together with previous findings, indicate that hippocampal place fields and neuronal responses to task</w:instrText>
      </w:r>
      <w:r w:rsidR="001947A0">
        <w:rPr>
          <w:rFonts w:ascii="Cambria Math" w:hAnsi="Cambria Math" w:cs="Cambria Math"/>
        </w:rPr>
        <w:instrText>‐</w:instrText>
      </w:r>
      <w:r w:rsidR="001947A0">
        <w:instrText>relevant stimuli are highly sensitive to the context, even when the contexts are defined by abstract task demands rather than the spatial geometry of the environment. On the basis of these findings, it is proposed that place fields reflect a more general context processing function of the hippocampus. Hippocampal context representations could serve to differentiate contexts and prime the relevant memories and behaviors. Since episodic memories, by definition, include information about the time and place where the episode occurred, contextual information is a necessary prerequisite for any episodic memory. Thus, place fields contribute importantly to episodic memory as part of the needed context representations. Additionally, recent findings indicate that hippocampal neurons differentiate contexts at progressively finer levels of detail, suggesting a hierarchical coding scheme which, if combined with temporal information, could provide a means of differentiating memory episodes. © 2006 Wiley</w:instrText>
      </w:r>
      <w:r w:rsidR="001947A0">
        <w:rPr>
          <w:rFonts w:ascii="Cambria Math" w:hAnsi="Cambria Math" w:cs="Cambria Math"/>
        </w:rPr>
        <w:instrText>‐</w:instrText>
      </w:r>
      <w:r w:rsidR="001947A0">
        <w:instrText xml:space="preserve">Liss, Inc.","container-title":"Hippocampus","DOI":"10.1002/hipo.20208","ISSN":"1050-9631, 1098-1063","issue":"9","journalAbbreviation":"Hippocampus","language":"en","license":"http://onlinelibrary.wiley.com/termsAndConditions#vor","page":"716-729","source":"DOI.org (Crossref)","title":"Hippocampal place cells, context, and episodic memory","volume":"16","author":[{"family":"Smith","given":"David M."},{"family":"Mizumori","given":"Sheri J.Y."}],"issued":{"date-parts":[["2006",9]]}}}],"schema":"https://github.com/citation-style-language/schema/raw/master/csl-citation.json"} </w:instrText>
      </w:r>
      <w:r w:rsidR="007014F4">
        <w:fldChar w:fldCharType="separate"/>
      </w:r>
      <w:r w:rsidR="007014F4" w:rsidRPr="007014F4">
        <w:rPr>
          <w:rFonts w:cs="Arial"/>
        </w:rPr>
        <w:t>(Eichenbaum, 2017; Smith &amp; Mizumori, 2006)</w:t>
      </w:r>
      <w:r w:rsidR="007014F4">
        <w:fldChar w:fldCharType="end"/>
      </w:r>
      <w:r w:rsidR="007014F4">
        <w:t xml:space="preserve"> </w:t>
      </w:r>
      <w:r>
        <w:t xml:space="preserve">acomoda essa dissociação funcional. O hipocampo atua como um "bibliotecário" neural que organiza e indexa as memórias episódicas em duas frentes: o hipocampo dorsal fornece o "mapa" espacial (o onde físico), enquanto o hipocampo ventral anexa o "significado" social e afetivo a esse mapa (o quem </w:t>
      </w:r>
      <w:proofErr w:type="gramStart"/>
      <w:r>
        <w:t>e</w:t>
      </w:r>
      <w:proofErr w:type="gramEnd"/>
      <w:r>
        <w:t xml:space="preserve"> o porquê da experiência). Essa integração é o que permite </w:t>
      </w:r>
      <w:r>
        <w:lastRenderedPageBreak/>
        <w:t>a distinção precisa entre eventos semelhantes e a expressão de comportamentos sociais adaptativos dependentes de contexto.</w:t>
      </w:r>
    </w:p>
    <w:p w14:paraId="100E47A9" w14:textId="29ECCE56" w:rsidR="006036AA" w:rsidRDefault="006036AA" w:rsidP="000B63E8">
      <w:pPr>
        <w:ind w:firstLine="720"/>
      </w:pPr>
      <w:r>
        <w:t xml:space="preserve">Crucialmente, esse "contexto" não se limita a pistas ambientais estáticas. Investigações recentes demonstram que o hipocampo, especialmente em sua porção ventral, é fundamental para codificar o contexto social </w:t>
      </w:r>
      <w:r w:rsidR="000B63E8">
        <w:fldChar w:fldCharType="begin"/>
      </w:r>
      <w:r w:rsidR="001947A0">
        <w:instrText xml:space="preserve"> ADDIN ZOTERO_ITEM CSL_CITATION {"citationID":"Te876NFw","properties":{"formattedCitation":"(Wu et al., 2023)","plainCitation":"(Wu et al., 2023)","noteIndex":0},"citationItems":[{"id":3837,"uris":["http://zotero.org/users/7052761/items/9ZAD5SXI","http://zotero.org/users/7052761/items/CZFDFV2A"],"itemData":{"id":3837,"type":"article-journal","abstract":"The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0B63E8">
        <w:fldChar w:fldCharType="separate"/>
      </w:r>
      <w:r w:rsidR="007F237D" w:rsidRPr="007F237D">
        <w:rPr>
          <w:rFonts w:cs="Arial"/>
        </w:rPr>
        <w:t>(Wu et al., 2023)</w:t>
      </w:r>
      <w:r w:rsidR="000B63E8">
        <w:fldChar w:fldCharType="end"/>
      </w:r>
      <w:r>
        <w:t xml:space="preserve">. Esta estrutura não apenas mapeia o espaço físico, mas codifica a conjunção complexa de informações: o </w:t>
      </w:r>
      <w:r w:rsidR="008C4F82">
        <w:t>conspecífico</w:t>
      </w:r>
      <w:r>
        <w:t xml:space="preserve"> (quem), sua localização (onde) e o ambiente em que a interação ocorre </w:t>
      </w:r>
      <w:r w:rsidR="000B63E8">
        <w:fldChar w:fldCharType="begin"/>
      </w:r>
      <w:r w:rsidR="001947A0">
        <w:instrText xml:space="preserve"> ADDIN ZOTERO_ITEM CSL_CITATION {"citationID":"u0XbWIUJ","properties":{"formattedCitation":"(Wu et al., 2023)","plainCitation":"(Wu et al., 2023)","noteIndex":0},"citationItems":[{"id":3837,"uris":["http://zotero.org/users/7052761/items/9ZAD5SXI","http://zotero.org/users/7052761/items/CZFDFV2A"],"itemData":{"id":3837,"type":"article-journal","abstract":"The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0B63E8">
        <w:fldChar w:fldCharType="separate"/>
      </w:r>
      <w:r w:rsidR="007F237D" w:rsidRPr="007F237D">
        <w:rPr>
          <w:rFonts w:cs="Arial"/>
        </w:rPr>
        <w:t>(Wu et al., 2023)</w:t>
      </w:r>
      <w:r w:rsidR="000B63E8">
        <w:fldChar w:fldCharType="end"/>
      </w:r>
      <w:r w:rsidR="000B63E8">
        <w:t xml:space="preserve">. </w:t>
      </w:r>
      <w:r>
        <w:t>A memória social, portanto, não é uma entidade única, mas sim uma memória dependente de contexto.</w:t>
      </w:r>
    </w:p>
    <w:p w14:paraId="4DB6A940" w14:textId="57E82922" w:rsidR="006036AA" w:rsidRDefault="006036AA" w:rsidP="006036AA">
      <w:pPr>
        <w:ind w:firstLine="720"/>
      </w:pPr>
      <w:r>
        <w:t>Fica evidente, portanto, que a memória social é um processo dinâmico, dependente da integridade do hipocampo para indexar quem é familiar em qual contexto</w:t>
      </w:r>
      <w:r w:rsidR="00424DA9">
        <w:t xml:space="preserve">. </w:t>
      </w:r>
      <w:r>
        <w:t>A avaliação desse fenômeno, que reside na intersecção da cognição espacial e da interação social, exige métodos de análise comportamental que possuam a precisão necessária para capturar essas nuances.</w:t>
      </w:r>
    </w:p>
    <w:p w14:paraId="6CCB0DB4" w14:textId="1084FE3C" w:rsidR="00D979C6" w:rsidRDefault="00D979C6" w:rsidP="006036AA">
      <w:pPr>
        <w:ind w:firstLine="720"/>
      </w:pPr>
      <w:r w:rsidRPr="00D979C6">
        <w:t>Assim, se a memória social depende da integração entre “quem” e “onde”, a manipulação do “onde” não precisa necessariamente abolir o reconhecimento para produzir efeitos comportamentais relevantes. Um contexto com maior complexidade sensorial pode aumentar a demanda por processamento espacial/avaliativo e, com isso, redistribuir recursos atencionais durante a interação, alterando a estratégia exploratória mesmo quando o traço de reconhecimento permanece preservado. Essa perspectiva gera uma previsão testável: a memória social pode ser expressa em ambos os contextos, mas com diferenças na organização temporal e na distribuição da exploração.</w:t>
      </w:r>
    </w:p>
    <w:p w14:paraId="007EE641" w14:textId="77777777" w:rsidR="0076280B" w:rsidRDefault="0076280B" w:rsidP="006036AA">
      <w:pPr>
        <w:ind w:firstLine="720"/>
      </w:pPr>
    </w:p>
    <w:p w14:paraId="61F02C58" w14:textId="3FD9A323" w:rsidR="002F6043" w:rsidRDefault="008D187E" w:rsidP="00BA0952">
      <w:pPr>
        <w:pStyle w:val="Heading2"/>
      </w:pPr>
      <w:bookmarkStart w:id="84" w:name="_Toc220367199"/>
      <w:r>
        <w:t>FERRAMENTAS DE IA NA AUTOMATIZAÇÃO DA ANÁLISE COMPORTAMENTAL</w:t>
      </w:r>
      <w:bookmarkEnd w:id="84"/>
    </w:p>
    <w:p w14:paraId="3A2CF211" w14:textId="694F3EEE" w:rsidR="00FA186D" w:rsidRDefault="00FA186D" w:rsidP="00FA186D"/>
    <w:p w14:paraId="1BC8D38B" w14:textId="3B310518" w:rsidR="00FA186D" w:rsidRDefault="00FA186D" w:rsidP="00E050AE">
      <w:pPr>
        <w:ind w:firstLine="720"/>
      </w:pPr>
      <w:r>
        <w:t xml:space="preserve">Tendo estabelecido que a memória social é um fenômeno complexo, dependente da integração </w:t>
      </w:r>
      <w:proofErr w:type="spellStart"/>
      <w:r>
        <w:t>hipocampal</w:t>
      </w:r>
      <w:proofErr w:type="spellEnd"/>
      <w:r>
        <w:t xml:space="preserve"> do</w:t>
      </w:r>
      <w:ins w:id="85" w:author="Grace Moraes" w:date="2026-01-29T17:03:00Z" w16du:dateUtc="2026-01-29T20:03:00Z">
        <w:r w:rsidR="00262143">
          <w:t>s</w:t>
        </w:r>
      </w:ins>
      <w:r>
        <w:t xml:space="preserve"> contexto</w:t>
      </w:r>
      <w:ins w:id="86" w:author="Grace Moraes" w:date="2026-01-29T17:03:00Z" w16du:dateUtc="2026-01-29T20:03:00Z">
        <w:r w:rsidR="00262143">
          <w:t>s</w:t>
        </w:r>
      </w:ins>
      <w:r>
        <w:t xml:space="preserve"> social e espacial, emerge um desafio metodológico fundamental: como medir objetivamente esse comportamento? A quantificação de interações sociais, como a investigação, é historicamente baseada na anotação manual </w:t>
      </w:r>
      <w:r>
        <w:fldChar w:fldCharType="begin"/>
      </w:r>
      <w:r w:rsidR="001947A0">
        <w:instrText xml:space="preserve"> ADDIN ZOTERO_ITEM CSL_CITATION {"citationID":"Po0HxtEK","properties":{"formattedCitation":"(Egnor &amp; Branson, 2016)","plainCitation":"(Egnor &amp; Branson, 2016)","noteIndex":0},"citationItems":[{"id":3881,"uris":["http://zotero.org/users/7052761/items/IT2F7DM6","http://zotero.org/users/7052761/items/6IQNBXVR"],"itemData":{"id":3881,"type":"article-journal","abstract":"In this review, we discuss the emerging field of computational behavioral analysis—the use of modern methods from computer science and engineering to quantitatively measure animal behavior. We discuss aspects of experiment design important to both obtaining biologically relevant behavioral data and enabling the use of machine vision and learning techniques for automation. These two goals are often in conflict. Restraining or restricting the environment of the animal can simplify automatic behavior quantification, but it can also degrade the quality or alter important aspects of behavior. To enable biologists to design experiments to obtain better behavioral measurements, and computer scientists to pinpoint fruitful directions for algorithm improvement, we review known effects of artificial manipulation of the animal on behavior. We also review machine vision and learning techniques for tracking, feature extraction, automated behavior classification, and automated behavior discovery, the assumptions they make, and the types of data they work best with.","container-title":"Annual Review of Neuroscience","DOI":"10.1146/annurev-neuro-070815-013845","ISSN":"0147-006X, 1545-4126","issue":"Volume 39, 2016","language":"en","note":"publisher: Annual Reviews","page":"217-236","source":"www.annualreviews.org","title":"Computational Analysis of Behavior","volume":"39","author":[{"family":"Egnor","given":"S. E. Roian"},{"family":"Branson","given":"Kristin"}],"issued":{"date-parts":[["2016",7,8]]}}}],"schema":"https://github.com/citation-style-language/schema/raw/master/csl-citation.json"} </w:instrText>
      </w:r>
      <w:r>
        <w:fldChar w:fldCharType="separate"/>
      </w:r>
      <w:r w:rsidRPr="00FA186D">
        <w:rPr>
          <w:rFonts w:cs="Arial"/>
        </w:rPr>
        <w:t>(Egnor &amp; Branson, 2016)</w:t>
      </w:r>
      <w:r>
        <w:fldChar w:fldCharType="end"/>
      </w:r>
      <w:r>
        <w:t xml:space="preserve">. Este método, embora validado, é extremamente laborioso, consome tempo e está sujeito à variabilidade e ao viés </w:t>
      </w:r>
      <w:proofErr w:type="spellStart"/>
      <w:r>
        <w:t>inter-</w:t>
      </w:r>
      <w:r>
        <w:lastRenderedPageBreak/>
        <w:t>observador</w:t>
      </w:r>
      <w:proofErr w:type="spellEnd"/>
      <w:r>
        <w:t>. Mais importante, ele falha em capturar as métricas de alta resolução como a postura exata do animal ou a dinâmica da navegação.</w:t>
      </w:r>
    </w:p>
    <w:p w14:paraId="74123EC7" w14:textId="3A4D9178" w:rsidR="00FA186D" w:rsidRDefault="00FA186D" w:rsidP="00FA186D">
      <w:pPr>
        <w:ind w:firstLine="720"/>
      </w:pPr>
      <w:r>
        <w:t xml:space="preserve">Para adquirir dados comportamentais e destilá-los em métricas úteis que possam descrever o comportamento de maneira eficiente e acurada, o emprego de técnicas automatizadas torna-se, portanto, uma ferramenta indispensável. Dentre os paradigmas de memória social, o reconhecimento social se sobressai como um teste chave para avaliar a memória episódica em roedores </w:t>
      </w:r>
      <w:r>
        <w:fldChar w:fldCharType="begin"/>
      </w:r>
      <w:r w:rsidR="001947A0">
        <w:instrText xml:space="preserve"> ADDIN ZOTERO_ITEM CSL_CITATION {"citationID":"0kQnUITq","properties":{"formattedCitation":"(Lunardi et al., 2021; Okuyama, 2018; Pereira-Caixeta et al., 2016, 2018; Perna et al., 2015)","plainCitation":"(Lunardi et al., 2021; Okuyama, 2018; Pereira-Caixeta et al., 2016, 2018; Perna et al., 2015)","noteIndex":0},"citationItems":[{"id":3746,"uris":["http://zotero.org/users/7052761/items/DGJIS9JP","http://zotero.org/users/7052761/items/EXITZQSG"],"itemData":{"id":3746,"type":"article-journal","abstract":"Social memory (SM) is a key element in social cognition and it encompasses the neural representation of conspecifics, an essential information to guide behavior in a social context. Here we evaluate classical and cutting-edge studies on neurobiology of SM, using as a guiding principle behavioral tasks performed in adult rodents. Our review highlights the relevance of the hippocampus, especially the CA2 region, as a neural substrate for SM and suggest that neural ensembles in the olfactory bulb may also encode SM traces. Compared to other hippocampus-dependent memories, much remains to be done to describe the neurobiological foundations of SM. Nonetheless, we argue that special attention should be paid to neurogenesis. Finally, we pinpoint the remaining open question on whether the hippocampal adult neurogenesis acts through pattern separation to permit the discrimination of highly similar stimuli during behavior.","container-title":"Brain Research Bulletin","DOI":"10.1016/j.brainresbull.2021.03.006","ISSN":"0361-9230","journalAbbreviation":"Brain Research Bulletin","page":"56-66","source":"ScienceDirect","title":"On the novel mechanisms for social memory and the emerging role of neurogenesis","volume":"171","author":[{"family":"Lunardi","given":"Paula"},{"family":"Mansk","given":"Lara M. Z."},{"family":"Jaimes","given":"Laura F."},{"family":"Pereira","given":"Grace S."}],"issued":{"date-parts":[["2021",6,1]]}}},{"id":3830,"uris":["http://zotero.org/users/7052761/items/WETQTZYM","http://zotero.org/users/7052761/items/AIZ4EIFG"],"itemData":{"id":3830,"type":"article-journal","abstract":"Social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id":3789,"uris":["http://zotero.org/users/7052761/items/5PFT6M7J","http://zotero.org/users/7052761/items/UJ3T7X8A"],"itemData":{"id":3789,"type":"article-journal","abstract":"Hippocampus-dependent memories, such as social recognition (SRM), are modulated by neurogenesis. However, the precise role of newborn neurons in social memory processing is still unknown. We showed previously that 1 week of enriched environment (EE) is sufficient to increase neurogenesis in the hippocampus (HIP) and the olfactory bulb (OB) of mice. Here, we tested the hypothesis that 1 week of EE would enhance SRM persistence and strength. In addition, as brain-derived neurotrophic factor (BDNF) may mediate some of the neurogenesis effects on memory, we also tested if 1 week of EE would increase BDNF expression in the HIP and OB. We also predicted that neurogenesis inhibition would block the gain of function caused by EE on both SRM and BDNF expression. We found that EE increased BDNF expression in the HIP and OB of mice; at the same time, it allowed SRM to last longer. In addition, mice on EE had their SRM unaffected by memory consolidation interferences. As we predicted, treatment with the anti-mitotic drug AraC blocked EE effects on SRM. Surprisingly, neurogenesis inhibition did not affect the BDNF expression, increased by EE. Together, our results suggest that newborn neurons improve SRM persistence through a BDNF-independent mechanism. Interestingly, this study on social memory uncovered an unexpected dissociation between the effect of adult neurogenesis and BDNF expression on memory persistence, reassuring the idea that not all neurogenesis effects on memory are BDNF-dependent.","container-title":"Molecular Neurobiology","DOI":"10.1007/s12035-016-9922-2","ISSN":"1559-1182","issue":"5","journalAbbreviation":"Mol Neurobiol","language":"en","page":"3309-3316","source":"Springer Link","title":"Neurogenesis Inhibition Prevents Enriched Environment to Prolong and Strengthen Social Recognition Memory, But Not to Increase BDNF Expression","volume":"54","author":[{"family":"Pereira-Caixeta","given":"Ana Raquel"},{"family":"Guarnieri","given":"Leonardo O."},{"family":"Pena","given":"Roberta R."},{"family":"Dias","given":"Thomáz L."},{"family":"Pereira","given":"Grace Schenatto"}],"issued":{"date-parts":[["2016",5,10]]}}},{"id":3698,"uris":["http://zotero.org/users/7052761/items/YHMCKWHZ","http://zotero.org/users/7052761/items/MWKJ8IL2"],"itemData":{"id":3698,"type":"article-journal","abstract":"Although the functional role for newborn neurons in neural circuits is still matter of investigation, there is no doubt that neurogenesis modulates learning and memory in rodents. In general, boosting neurogenesis before learning, using genetic-target tools or drugs, improves hippocampus-dependent memories. However, inhibiting neurogenesis may yield contradictory results depending on the type of memory evaluated. Here we tested the hypothesis that inhibiting constitutive neurogenesis would compromise social recognition memory (SRM). Male Swiss mice were submitted to three distinct procedures to inhibit neurogenesis: (1) intra-cerebral infusion of Cystosine-β-D-Arabinofuranoside (AraC); (2) intra-peritoneal injection of temozolomide (TMZ) and (3) cranial gamma irradiation. All three methods decreased cell proliferation and neurogenesis in the dentate gyrus of the dorsal (dDG) and ventral hippocampus (vDG), and the olfactory bulb (OB). However, the percentage inhibition diverged between methods and brain regions. Ara-C, TMZ and gamma irradiation impaired SRM, though only gamma irradiation did not cause side effects on weight gain, locomotor activity and anxiety. Finally, we examined the contribution of cell proliferation in vDG, dDG and OB to SRM. The percent of inhibition in the dDG correlates with SRM, independently of the method utilized. This correlation was observed for granular cell layer of OB and vDG, only when the inhibition was induced by gamma irradiation. Animal’s performance was restrained by the inhibition of dDG cell proliferation, suggesting that cell proliferation in the dDG has a greater contribution to SRM. Altogether, our results demonstrate that SRM, similarly to other hippocampus-dependent memories, has its formation impaired by reducing constitutive neurogenesis.","container-title":"Neurobiology of Learning and Memory","DOI":"10.1016/j.nlm.2018.06.014","ISSN":"1074-7427","journalAbbreviation":"Neurobiology of Learning and Memory","language":"en","page":"92-103","source":"ScienceDirect","title":"Inhibiting constitutive neurogenesis compromises long-term social recognition memory","volume":"155","author":[{"family":"Pereira-Caixeta","given":"Ana Raquel"},{"family":"Guarnieri","given":"Leonardo O."},{"family":"Medeiros","given":"Daniel C."},{"family":"Mendes","given":"Eduardo M.A.M."},{"family":"Ladeira","given":"Luiz C.D."},{"family":"Pereira","given":"Márcio T."},{"family":"Moraes","given":"Márcio F.D."},{"family":"Pereira","given":"Grace S."}],"issued":{"date-parts":[["2018",11]]}}},{"id":3722,"uris":["http://zotero.org/users/7052761/items/XNVX6STX","http://zotero.org/users/7052761/items/DVLLKZDV"],"itemData":{"id":3722,"type":"article-journal","abstract":"The present study was designed to further investigate the nature of stimuli and the timing of their presentation, which can induce retroactive interference with social recognition memory in mice. In accordance with our previous observations, confrontation with an unfamiliar conspecific juvenile 3h and 6h, but not 22h, after the initial learning session resulted in retroactive interference. The same effect was observed with the exposure to both enantiomers of the monomolecular odour carvone, and with a novel object. Exposure to a loud tone (12KHz, 90dB) caused retroactive interference at 6h, but not 3h and 22h, after sampling. Our data show that retroactive interference of social recognition memory can be induced by exposing the experimental subjects to the defined stimuli presented &lt;22h after learning in their home cage. The distinct interference triggered by the tone presentation at 6h after sampling may be linked to the intrinsic aversiveness of the loud tone and suggests that at this time point memory consolidation is particularly sensitive to stress.","container-title":"Physiology &amp;amp; Behavior","DOI":"10.1016/j.physbeh.2015.02.029","ISSN":"0031-9384","journalAbbreviation":"Physiology &amp;amp; Behavior","language":"en","page":"10-14","source":"ScienceDirect","title":"Timing of presentation and nature of stimuli determine retroactive interference with social recognition memory in mice","volume":"143","author":[{"family":"Perna","given":"Judith Camats"},{"family":"Wotjak","given":"Carsten T."},{"family":"Stork","given":"Oliver"},{"family":"Engelmann","given":"Mario"}],"issued":{"date-parts":[["2015",5]]}}}],"schema":"https://github.com/citation-style-language/schema/raw/master/csl-citation.json"} </w:instrText>
      </w:r>
      <w:r>
        <w:fldChar w:fldCharType="separate"/>
      </w:r>
      <w:r w:rsidRPr="00FA186D">
        <w:rPr>
          <w:rFonts w:cs="Arial"/>
        </w:rPr>
        <w:t>(Lunardi et al., 2021; Okuyama, 2018; Pereira-Caixeta et al., 2016, 2018; Perna et al., 2015)</w:t>
      </w:r>
      <w:r>
        <w:fldChar w:fldCharType="end"/>
      </w:r>
      <w:r>
        <w:t>. Embora seja uma tarefa conceitualmente simples, sua análise apresenta desafios, especialmente na extração da métrica principal: a investigação social.</w:t>
      </w:r>
    </w:p>
    <w:p w14:paraId="30912D36" w14:textId="7C5473AC" w:rsidR="00FA186D" w:rsidRDefault="00FA186D" w:rsidP="00FA186D">
      <w:pPr>
        <w:ind w:firstLine="720"/>
      </w:pPr>
      <w:r>
        <w:t xml:space="preserve">O avanço recente nas técnicas de estimativa de pose por meio de redes neurais artificiais tornou possível a análise detalhada e objetiva do comportamento animal. Ferramentas como o DeepLabCut (DLC) oferecem uma base sólida para que métricas comportamentais sejam extraídas de maneira eficiente e, crucialmente, indistinguível da análise realizada por um experimentador humano treinado </w:t>
      </w:r>
      <w:r>
        <w:fldChar w:fldCharType="begin"/>
      </w:r>
      <w:r w:rsidR="001947A0">
        <w:instrText xml:space="preserve"> ADDIN ZOTERO_ITEM CSL_CITATION {"citationID":"roY8jWER","properties":{"formattedCitation":"(Mathis et al., 2018; Nath et al., 2019)","plainCitation":"(Mathis et al., 2018; Nath et al., 2019)","noteIndex":0},"citationItems":[{"id":3887,"uris":["http://zotero.org/users/7052761/items/CTYTY6NA","http://zotero.org/users/7052761/items/BI7XCLPB"],"itemData":{"id":3887,"type":"article-journal","abstract":"Quantifying behavior is crucial for many applications in neuroscience. Videography provides easy methods for the observation and recording of animal behavior in diverse settings, yet extracting particular aspects of a behavior for further analysis can be highly time consuming. In motor control studies, humans or other animals are often marked with reflective markers to assist with computer-based tracking, but markers are intrusive, and the number and location of the markers must be determined a priori. Here we present an efficient method for markerless pose estimation based on transfer learning with deep neural networks that achieves excellent results with minimal training data. We demonstrate the versatility of this framework by tracking various body parts in multiple species across a broad collection of behaviors. Remarkably, even when only a small number of frames are labeled (~200), the algorithm achieves excellent tracking performance on test frames that is comparable to human accuracy.","container-title":"Nature Neuroscience","DOI":"10.1038/s41593-018-0209-y","ISSN":"1546-1726","issue":"9","journalAbbreviation":"Nat Neurosci","language":"en","license":"2018 The Author(s)","note":"publisher: Nature Publishing Group","page":"1281-1289","source":"www.nature.com","title":"DeepLabCut: markerless pose estimation of user-defined body parts with deep learning","title-short":"DeepLabCut","volume":"21","author":[{"family":"Mathis","given":"Alexander"},{"family":"Mamidanna","given":"Pranav"},{"family":"Cury","given":"Kevin M."},{"family":"Abe","given":"Taiga"},{"family":"Murthy","given":"Venkatesh N."},{"family":"Mathis","given":"Mackenzie Weygandt"},{"family":"Bethge","given":"Matthias"}],"issued":{"date-parts":[["2018",9]]}}},{"id":3885,"uris":["http://zotero.org/users/7052761/items/FUT53JID","http://zotero.org/users/7052761/items/JADZ7DAE"],"itemData":{"id":3885,"type":"article-journal","abstract":"Noninvasive behavioral tracking of animals during experiments is critical to many scientific pursuits. Extracting the poses of animals without using markers is often essential to measuring behavioral effects in biomechanics, genetics, ethology, and neuroscience. However, extracting detailed poses without markers in dynamically changing backgrounds has been challenging. We recently introduced an open-source toolbox called DeepLabCut that builds on a state-of-the-art human pose-estimation algorithm to allow a user to train a deep neural network with limited training data to precisely track user-defined features that match human labeling accuracy. Here, we provide an updated toolbox, developed as a Python package, that includes new features such as graphical user interfaces (GUIs), performance improvements, and active-learning-based network refinement. We provide a step-by-step procedure for using DeepLabCut that guides the user in creating a tailored, reusable analysis pipeline with a graphical processing unit (GPU) in 1–12 h (depending on frame size). Additionally, we provide Docker environments and Jupyter Notebooks that can be run on cloud resources such as Google Colaboratory.","container-title":"Nature Protocols","DOI":"10.1038/s41596-019-0176-0","ISSN":"1750-2799","issue":"7","journalAbbreviation":"Nat Protoc","language":"en","license":"2019 The Author(s), under exclusive licence to Springer Nature Limited","note":"publisher: Nature Publishing Group","page":"2152-2176","source":"www.nature.com","title":"Using DeepLabCut for 3D markerless pose estimation across species and behaviors","volume":"14","author":[{"family":"Nath","given":"Tanmay"},{"family":"Mathis","given":"Alexander"},{"family":"Chen","given":"An Chi"},{"family":"Patel","given":"Amir"},{"family":"Bethge","given":"Matthias"},{"family":"Mathis","given":"Mackenzie Weygandt"}],"issued":{"date-parts":[["2019",7]]}}}],"schema":"https://github.com/citation-style-language/schema/raw/master/csl-citation.json"} </w:instrText>
      </w:r>
      <w:r>
        <w:fldChar w:fldCharType="separate"/>
      </w:r>
      <w:r w:rsidR="0069643E" w:rsidRPr="0069643E">
        <w:rPr>
          <w:rFonts w:cs="Arial"/>
        </w:rPr>
        <w:t>(Mathis et al., 2018; Nath et al., 2019)</w:t>
      </w:r>
      <w:r>
        <w:fldChar w:fldCharType="end"/>
      </w:r>
      <w:r>
        <w:t>. Essa abordagem permite a extração de pontos-chave (como focinho, orelhas e centro do corpo) quadro a quadro, possibilitando a quantificação de dinâmicas complexas que a análise manual não permite.</w:t>
      </w:r>
    </w:p>
    <w:p w14:paraId="5EEB1AFE" w14:textId="5FEA9AA9" w:rsidR="002F6043" w:rsidRPr="00346DE5" w:rsidRDefault="00346DE5" w:rsidP="00346DE5">
      <w:pPr>
        <w:pStyle w:val="Caption"/>
        <w:rPr>
          <w:color w:val="000000" w:themeColor="text1"/>
          <w:sz w:val="20"/>
          <w:szCs w:val="20"/>
        </w:rPr>
      </w:pPr>
      <w:bookmarkStart w:id="87" w:name="_Toc220402038"/>
      <w:r w:rsidRPr="00346DE5">
        <w:rPr>
          <w:color w:val="000000" w:themeColor="text1"/>
          <w:sz w:val="20"/>
          <w:szCs w:val="20"/>
        </w:rPr>
        <w:t xml:space="preserve">Figura </w:t>
      </w:r>
      <w:r w:rsidRPr="00346DE5">
        <w:rPr>
          <w:color w:val="000000" w:themeColor="text1"/>
          <w:sz w:val="20"/>
          <w:szCs w:val="20"/>
        </w:rPr>
        <w:fldChar w:fldCharType="begin"/>
      </w:r>
      <w:r w:rsidRPr="00346DE5">
        <w:rPr>
          <w:color w:val="000000" w:themeColor="text1"/>
          <w:sz w:val="20"/>
          <w:szCs w:val="20"/>
        </w:rPr>
        <w:instrText xml:space="preserve"> SEQ Figura \* ARABIC </w:instrText>
      </w:r>
      <w:r w:rsidRPr="00346DE5">
        <w:rPr>
          <w:color w:val="000000" w:themeColor="text1"/>
          <w:sz w:val="20"/>
          <w:szCs w:val="20"/>
        </w:rPr>
        <w:fldChar w:fldCharType="separate"/>
      </w:r>
      <w:r w:rsidR="000E4C1B">
        <w:rPr>
          <w:noProof/>
          <w:color w:val="000000" w:themeColor="text1"/>
          <w:sz w:val="20"/>
          <w:szCs w:val="20"/>
        </w:rPr>
        <w:t>3</w:t>
      </w:r>
      <w:r w:rsidRPr="00346DE5">
        <w:rPr>
          <w:color w:val="000000" w:themeColor="text1"/>
          <w:sz w:val="20"/>
          <w:szCs w:val="20"/>
        </w:rPr>
        <w:fldChar w:fldCharType="end"/>
      </w:r>
      <w:r w:rsidRPr="00346DE5">
        <w:rPr>
          <w:color w:val="000000" w:themeColor="text1"/>
          <w:sz w:val="20"/>
          <w:szCs w:val="20"/>
        </w:rPr>
        <w:t xml:space="preserve"> - Frame representativo do teste de reconhecimento social com sobreposição da estimativa automatizada de pose</w:t>
      </w:r>
      <w:r w:rsidR="00233586" w:rsidRPr="00346DE5">
        <w:rPr>
          <w:noProof/>
          <w:color w:val="000000" w:themeColor="text1"/>
          <w:sz w:val="20"/>
          <w:szCs w:val="20"/>
        </w:rPr>
        <w:drawing>
          <wp:anchor distT="0" distB="0" distL="114300" distR="114300" simplePos="0" relativeHeight="251660288" behindDoc="1" locked="0" layoutInCell="1" allowOverlap="1" wp14:anchorId="46D30059" wp14:editId="085AE24C">
            <wp:simplePos x="0" y="0"/>
            <wp:positionH relativeFrom="margin">
              <wp:align>left</wp:align>
            </wp:positionH>
            <wp:positionV relativeFrom="paragraph">
              <wp:posOffset>6350</wp:posOffset>
            </wp:positionV>
            <wp:extent cx="3181350" cy="3131185"/>
            <wp:effectExtent l="0" t="0" r="0" b="0"/>
            <wp:wrapThrough wrapText="bothSides">
              <wp:wrapPolygon edited="0">
                <wp:start x="0" y="0"/>
                <wp:lineTo x="0" y="21420"/>
                <wp:lineTo x="21471" y="21420"/>
                <wp:lineTo x="21471" y="0"/>
                <wp:lineTo x="0" y="0"/>
              </wp:wrapPolygon>
            </wp:wrapThrough>
            <wp:docPr id="691488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1350" cy="3131185"/>
                    </a:xfrm>
                    <a:prstGeom prst="rect">
                      <a:avLst/>
                    </a:prstGeom>
                    <a:noFill/>
                    <a:ln>
                      <a:noFill/>
                    </a:ln>
                  </pic:spPr>
                </pic:pic>
              </a:graphicData>
            </a:graphic>
            <wp14:sizeRelH relativeFrom="page">
              <wp14:pctWidth>0</wp14:pctWidth>
            </wp14:sizeRelH>
            <wp14:sizeRelV relativeFrom="page">
              <wp14:pctHeight>0</wp14:pctHeight>
            </wp14:sizeRelV>
          </wp:anchor>
        </w:drawing>
      </w:r>
      <w:r w:rsidR="00233586" w:rsidRPr="00346DE5">
        <w:rPr>
          <w:color w:val="000000" w:themeColor="text1"/>
          <w:sz w:val="20"/>
          <w:szCs w:val="20"/>
        </w:rPr>
        <w:t>. Pontos-chave corporais (focinho, orelhas, centro do corpo e base da cauda) e o esqueleto correspondente foram extraídos quadro a quadro por meio do DeepLabCut. O círculo vermelho indica a região de interesse (ROI) do estímulo social, permitindo a quantificação objetiva da postura e da dinâmica espacial do animal durante a investigação social.</w:t>
      </w:r>
      <w:bookmarkEnd w:id="87"/>
    </w:p>
    <w:p w14:paraId="1225FBD8" w14:textId="77777777" w:rsidR="00233586" w:rsidRDefault="00233586" w:rsidP="00233586">
      <w:pPr>
        <w:ind w:left="2127" w:right="146"/>
        <w:rPr>
          <w:sz w:val="20"/>
          <w:szCs w:val="20"/>
        </w:rPr>
      </w:pPr>
    </w:p>
    <w:p w14:paraId="3F18A997" w14:textId="77777777" w:rsidR="00233586" w:rsidRDefault="00233586" w:rsidP="00233586">
      <w:pPr>
        <w:ind w:left="2127" w:right="146"/>
        <w:rPr>
          <w:sz w:val="20"/>
          <w:szCs w:val="20"/>
        </w:rPr>
      </w:pPr>
    </w:p>
    <w:p w14:paraId="7A81245A" w14:textId="77777777" w:rsidR="00346DE5" w:rsidRDefault="00346DE5" w:rsidP="00233586">
      <w:pPr>
        <w:ind w:left="2127" w:right="146"/>
        <w:rPr>
          <w:sz w:val="20"/>
          <w:szCs w:val="20"/>
        </w:rPr>
      </w:pPr>
    </w:p>
    <w:p w14:paraId="435DEE41" w14:textId="77777777" w:rsidR="00346DE5" w:rsidRDefault="00346DE5" w:rsidP="00233586">
      <w:pPr>
        <w:ind w:left="2127" w:right="146"/>
        <w:rPr>
          <w:sz w:val="20"/>
          <w:szCs w:val="20"/>
        </w:rPr>
      </w:pPr>
    </w:p>
    <w:p w14:paraId="01B8F1FB" w14:textId="77777777" w:rsidR="00346DE5" w:rsidRDefault="00346DE5" w:rsidP="00233586">
      <w:pPr>
        <w:ind w:left="2127" w:right="146"/>
        <w:rPr>
          <w:sz w:val="20"/>
          <w:szCs w:val="20"/>
        </w:rPr>
      </w:pPr>
    </w:p>
    <w:p w14:paraId="6953E233" w14:textId="77777777" w:rsidR="00346DE5" w:rsidRPr="00233586" w:rsidRDefault="00346DE5" w:rsidP="00233586">
      <w:pPr>
        <w:ind w:left="2127" w:right="146"/>
        <w:rPr>
          <w:sz w:val="20"/>
          <w:szCs w:val="20"/>
        </w:rPr>
      </w:pPr>
    </w:p>
    <w:p w14:paraId="3B8122C9" w14:textId="74FF5E75" w:rsidR="00465C19" w:rsidRDefault="00465C19" w:rsidP="008C05D2">
      <w:pPr>
        <w:pStyle w:val="Heading1"/>
      </w:pPr>
      <w:bookmarkStart w:id="88" w:name="_Toc220367200"/>
      <w:r>
        <w:lastRenderedPageBreak/>
        <w:t>JUSTIFICATIVA</w:t>
      </w:r>
      <w:bookmarkEnd w:id="88"/>
    </w:p>
    <w:p w14:paraId="06A3B430" w14:textId="45CFC5CC" w:rsidR="00C914E6" w:rsidRDefault="00C914E6" w:rsidP="00260BB1"/>
    <w:p w14:paraId="58AE6327" w14:textId="2D6B5AFD" w:rsidR="0069643E" w:rsidRDefault="0069643E" w:rsidP="0069643E">
      <w:pPr>
        <w:ind w:firstLine="720"/>
      </w:pPr>
      <w:r>
        <w:t xml:space="preserve">A memória episódica, por definição, é </w:t>
      </w:r>
      <w:proofErr w:type="spellStart"/>
      <w:r>
        <w:t>multi-componente</w:t>
      </w:r>
      <w:proofErr w:type="spellEnd"/>
      <w:r>
        <w:t xml:space="preserve"> </w:t>
      </w:r>
      <w:r>
        <w:fldChar w:fldCharType="begin"/>
      </w:r>
      <w:r w:rsidR="001947A0">
        <w:instrText xml:space="preserve"> ADDIN ZOTERO_ITEM CSL_CITATION {"citationID":"ERSpbmsr","properties":{"formattedCitation":"(Tulving, 1992, 2002)","plainCitation":"(Tulving, 1992, 2002)","noteIndex":0},"citationItems":[{"id":3844,"uris":["http://zotero.org/users/7052761/items/BGLRWWWQ","http://zotero.org/users/7052761/items/YMRAKFCR"],"itemData":{"id":3844,"type":"book","collection-number":"2","collection-title":"Oxford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memory","author":[{"family":"Tulving","given":"Endel"}],"issued":{"date-parts":[["1992"]]}}},{"id":3825,"uris":["http://zotero.org/users/7052761/items/W8DZMFN2","http://zotero.org/users/7052761/items/66XZ5RKQ"],"itemData":{"id":3825,"type":"article-journal","abstract":"[Figure: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Memory","volume":"53","author":[{"family":"Tulving","given":"Endel"}],"issued":{"date-parts":[["2002",2]]}}}],"schema":"https://github.com/citation-style-language/schema/raw/master/csl-citation.json"} </w:instrText>
      </w:r>
      <w:r>
        <w:fldChar w:fldCharType="separate"/>
      </w:r>
      <w:r w:rsidRPr="0069643E">
        <w:rPr>
          <w:rFonts w:cs="Arial"/>
        </w:rPr>
        <w:t>(</w:t>
      </w:r>
      <w:proofErr w:type="spellStart"/>
      <w:r w:rsidRPr="0069643E">
        <w:rPr>
          <w:rFonts w:cs="Arial"/>
        </w:rPr>
        <w:t>Tulving</w:t>
      </w:r>
      <w:proofErr w:type="spellEnd"/>
      <w:r w:rsidRPr="0069643E">
        <w:rPr>
          <w:rFonts w:cs="Arial"/>
        </w:rPr>
        <w:t>, 1992, 2002)</w:t>
      </w:r>
      <w:r>
        <w:fldChar w:fldCharType="end"/>
      </w:r>
      <w:r>
        <w:t>, integrando os elementos centrais que constituem uma experiência: "o quê" (um evento ou objeto), "onde" (o contexto espacial), "quando" (o contexto temporal) e, em espécies sociais, "quem" (o conspecífico). Na neurociência comportamental, a complexidade dessa integração levou ao desenvolvimento de paradigmas que permitem dissociar e avaliar esses componentes de forma controlada. Para este fim, o teste de reconhecimento de objetos é amplamente utilizado para investigar o componente "o quê", enquanto o teste de reconhecimento social se estabeleceu como a ferramenta padrão para avaliar especificamente o componente "quem"</w:t>
      </w:r>
      <w:r w:rsidR="008C3239">
        <w:t xml:space="preserve"> </w:t>
      </w:r>
      <w:r w:rsidR="008C3239">
        <w:fldChar w:fldCharType="begin"/>
      </w:r>
      <w:r w:rsidR="008C3239">
        <w:instrText xml:space="preserve"> ADDIN ZOTERO_ITEM CSL_CITATION {"citationID":"ukZgZkqx","properties":{"formattedCitation":"(Engelmann, 2009; Perna et al., 2015)","plainCitation":"(Engelmann, 2009; Perna et al., 2015)","noteIndex":0},"citationItems":[{"id":3724,"uris":["http://zotero.org/users/7052761/items/F9UVMAD2"],"itemData":{"id":3724,"type":"article-journal","abstract":"Previous studies investigating the processes which underlie memory consolidation focused almost exclusively on isolated learning events. Here I studied the competition of two similar memory traces for consolidation non-conditioned recognition memory in adult male C57BL/6JOlaHsd mice using the olfactory cues based social discrimination procedure. My results show that the interference phenomena that cause forgetting are time-dependent, and that retroactive interference can be discriminated from proactive interference. Furthermore, both types of interference can be suppressed by subcutaneous anisomycin treatment immediately after presentation of the interference stimulus. These findings imply that interference phenomena, which result from the competition of two similar memory traces for long-term recognition memory, are related to the progress of memory consolidation and linked to protein synthesis.","container-title":"Neurobiology of Learning and Memory","DOI":"10.1016/j.nlm.2008.08.009","ISSN":"1095-9564","issue":"1","journalAbbreviation":"Neurobiology of Learning and Memory","language":"en","note":"PMID: 18812226","page":"58-65","source":"PubMed","title":"Competition between two memory traces for long-term recognition memory","volume":"91","author":[{"family":"Engelmann","given":"Mario"}],"issued":{"date-parts":[["2009",1]]}}},{"id":3722,"uris":["http://zotero.org/users/7052761/items/XNVX6STX","http://zotero.org/users/7052761/items/DVLLKZDV"],"itemData":{"id":3722,"type":"article-journal","abstract":"The present study was designed to further investigate the nature of stimuli and the timing of their presentation, which can induce retroactive interference with social recognition memory in mice. In accordance with our previous observations, confrontation with an unfamiliar conspecific juvenile 3h and 6h, but not 22h, after the initial learning session resulted in retroactive interference. The same effect was observed with the exposure to both enantiomers of the monomolecular odour carvone, and with a novel object. Exposure to a loud tone (12KHz, 90dB) caused retroactive interference at 6h, but not 3h and 22h, after sampling. Our data show that retroactive interference of social recognition memory can be induced by exposing the experimental subjects to the defined stimuli presented &lt;22h after learning in their home cage. The distinct interference triggered by the tone presentation at 6h after sampling may be linked to the intrinsic aversiveness of the loud tone and suggests that at this time point memory consolidation is particularly sensitive to stress.","container-title":"Physiology &amp;amp; Behavior","DOI":"10.1016/j.physbeh.2015.02.029","ISSN":"0031-9384","journalAbbreviation":"Physiology &amp;amp; Behavior","language":"en","page":"10-14","source":"ScienceDirect","title":"Timing of presentation and nature of stimuli determine retroactive interference with social recognition memory in mice","volume":"143","author":[{"family":"Perna","given":"Judith Camats"},{"family":"Wotjak","given":"Carsten T."},{"family":"Stork","given":"Oliver"},{"family":"Engelmann","given":"Mario"}],"issued":{"date-parts":[["2015",5]]}}}],"schema":"https://github.com/citation-style-language/schema/raw/master/csl-citation.json"} </w:instrText>
      </w:r>
      <w:r w:rsidR="008C3239">
        <w:fldChar w:fldCharType="separate"/>
      </w:r>
      <w:r w:rsidR="008C3239" w:rsidRPr="008C3239">
        <w:rPr>
          <w:rFonts w:cs="Arial"/>
        </w:rPr>
        <w:t>(Engelmann, 2009; Perna et al., 2015)</w:t>
      </w:r>
      <w:r w:rsidR="008C3239">
        <w:fldChar w:fldCharType="end"/>
      </w:r>
      <w:r w:rsidR="008C3239">
        <w:t>.</w:t>
      </w:r>
    </w:p>
    <w:p w14:paraId="76320D48" w14:textId="04139107" w:rsidR="0069643E" w:rsidRDefault="0069643E" w:rsidP="0069643E">
      <w:pPr>
        <w:ind w:firstLine="720"/>
      </w:pPr>
      <w:r>
        <w:t xml:space="preserve">Como o foco desta dissertação recai sobre a interação crítica entre os componentes "quem" e "onde" o teste de reconhecimento social se mostra como uma ferramenta robusta, embora a literatura que investiga como a memória social é modulada pelo contexto espacial ainda é incipiente. </w:t>
      </w:r>
      <w:r w:rsidRPr="00262143">
        <w:rPr>
          <w:highlight w:val="cyan"/>
          <w:rPrChange w:id="89" w:author="Grace Moraes" w:date="2026-01-29T17:05:00Z" w16du:dateUtc="2026-01-29T20:05:00Z">
            <w:rPr/>
          </w:rPrChange>
        </w:rPr>
        <w:t xml:space="preserve">Sabe-se que o hipocampo, especificamente a região CA2, é altamente sensível à novidade social. Estudos de eletrofisiologia </w:t>
      </w:r>
      <w:commentRangeStart w:id="90"/>
      <w:r w:rsidRPr="00262143">
        <w:rPr>
          <w:highlight w:val="cyan"/>
          <w:rPrChange w:id="91" w:author="Grace Moraes" w:date="2026-01-29T17:05:00Z" w16du:dateUtc="2026-01-29T20:05:00Z">
            <w:rPr/>
          </w:rPrChange>
        </w:rPr>
        <w:t>demonstraram</w:t>
      </w:r>
      <w:commentRangeEnd w:id="90"/>
      <w:r w:rsidR="00262143">
        <w:rPr>
          <w:rStyle w:val="CommentReference"/>
        </w:rPr>
        <w:commentReference w:id="90"/>
      </w:r>
      <w:r w:rsidRPr="00262143">
        <w:rPr>
          <w:highlight w:val="cyan"/>
          <w:rPrChange w:id="92" w:author="Grace Moraes" w:date="2026-01-29T17:05:00Z" w16du:dateUtc="2026-01-29T20:05:00Z">
            <w:rPr/>
          </w:rPrChange>
        </w:rPr>
        <w:t xml:space="preserve"> que a mera apresentação de um estímulo social novo induz o remapeamento global dos campos de lugar em CA2, um efeito não observado em CA1 (Alexander et al., 2005; Wu et al., 2023). Isso sugere uma codificação neural especializada para o "contexto social".</w:t>
      </w:r>
    </w:p>
    <w:p w14:paraId="6C6FAB4F" w14:textId="452B6D79" w:rsidR="0069643E" w:rsidRDefault="0069643E" w:rsidP="0069643E">
      <w:pPr>
        <w:ind w:firstLine="720"/>
      </w:pPr>
      <w:r>
        <w:t>No entanto, esses estudos focaram em como um estímulo social altera a representação neural de um espaço. A questão inversa, e central para a memória episódica, permanece largamente inexplorada: como uma mudança no contexto espacial impacta a evocação da memória social? O animal é capaz de reconhecer um indivíduo familiar se o encontro ocorrer em um local completamente novo? Esta é uma lacuna crítica, pois, como aponta uma revisão recente</w:t>
      </w:r>
      <w:r w:rsidR="008C3239">
        <w:t xml:space="preserve"> </w:t>
      </w:r>
      <w:r w:rsidR="008C3239">
        <w:fldChar w:fldCharType="begin"/>
      </w:r>
      <w:r w:rsidR="008C3239">
        <w:instrText xml:space="preserve"> ADDIN ZOTERO_ITEM CSL_CITATION {"citationID":"iq5n4dEw","properties":{"formattedCitation":"(Cum et al., 2024)","plainCitation":"(Cum et al., 2024)","noteIndex":0},"citationItems":[{"id":3807,"uris":["http://zotero.org/users/7052761/items/D248539D"],"itemData":{"id":3807,"type":"article-journal","abstract":"Social recognition is crucial for survival in social species, and necessary for group living, selective reproduction, pair bonding, and dominance hierarchies. Mice and rats are the most commonly used animal models in social memory research, however current paradigms do not account for the complex social dynamics they exhibit in the wild. To assess the range of social memories being studied, we conducted a systematic analysis of neuroscience articles testing the social memory of mice and rats published within the past two decades and analyzed their methods. Our results show that despite these rodent's rich social memory capabilities, the majority of social recognition papers explore short-term memories and short-term familiarity levels with minimal exposure between subject and familiar stimuli-a narrow type of social memory. We have identified several key areas currently understudied or underrepresented: kin relationships, mates, social ranks, sex variabilities, and the effects of aging. Additionally, reporting on social stimulus variables such as housing history, strain, and age, is limited, which may impede reproducibility. Overall, our data highlight large gaps in the diversity of social memories studied and the effects social variables have on social memory mechanisms.","container-title":"Scientific Reports","DOI":"10.1038/s41598-024-52277-z","ISSN":"2045-2322","issue":"1","journalAbbreviation":"Sci Rep","language":"eng","license":"2024 The Author(s)","note":"PMID: 38278973\nPMCID: PMC10817899","page":"2221","source":"PubMed","title":"A systematic review and meta-analysis of how social memory is studied","volume":"14","author":[{"family":"Cum","given":"Meghan"},{"family":"Santiago Pérez","given":"Jocelyn A."},{"family":"Wangia","given":"Erika"},{"family":"Lopez","given":"Naeliz"},{"family":"Wright","given":"Elizabeth S."},{"family":"Iwata","given":"Ryo L."},{"family":"Li","given":"Albert"},{"family":"Chambers","given":"Amelia R."},{"family":"Padilla-Coreano","given":"Nancy"}],"issued":{"date-parts":[["2024",1,26]]}}}],"schema":"https://github.com/citation-style-language/schema/raw/master/csl-citation.json"} </w:instrText>
      </w:r>
      <w:r w:rsidR="008C3239">
        <w:fldChar w:fldCharType="separate"/>
      </w:r>
      <w:r w:rsidR="008C3239" w:rsidRPr="008C3239">
        <w:rPr>
          <w:rFonts w:cs="Arial"/>
        </w:rPr>
        <w:t>(Cum et al., 2024)</w:t>
      </w:r>
      <w:r w:rsidR="008C3239">
        <w:fldChar w:fldCharType="end"/>
      </w:r>
      <w:r>
        <w:t>, a neurobiologia da memória social, particularmente sua integração multissensorial com pistas contextuais ambientais, ainda é pouco compreendida.</w:t>
      </w:r>
    </w:p>
    <w:p w14:paraId="4EE402DE" w14:textId="4C8974CD" w:rsidR="0069643E" w:rsidRDefault="0069643E" w:rsidP="0069643E">
      <w:pPr>
        <w:ind w:firstLine="720"/>
      </w:pPr>
      <w:r>
        <w:t xml:space="preserve">Portanto, a presente dissertação se justifica pela necessidade de preencher essa lacuna, investigando experimentalmente como a evocação da memória social ("quem") </w:t>
      </w:r>
      <w:r>
        <w:lastRenderedPageBreak/>
        <w:t>é dependente da estabilidade do contexto ("onde"). Para dissecar essa interação, é imperativo não apenas um desenho experimental que manipule ambas as variáveis, mas também uma metodologia de análise comportamental capaz de capturar as nuances dessa interação de forma objetiva e precisa, justificando o desenvolvimento de ferramentas de análise automatizadas.</w:t>
      </w:r>
    </w:p>
    <w:p w14:paraId="5052CD9D" w14:textId="77777777" w:rsidR="0069643E" w:rsidRDefault="0069643E" w:rsidP="0069643E"/>
    <w:p w14:paraId="404D01CA" w14:textId="514450B4" w:rsidR="00462D8B" w:rsidRPr="00462D8B" w:rsidRDefault="00465C19" w:rsidP="00C914E6">
      <w:pPr>
        <w:pStyle w:val="Heading1"/>
      </w:pPr>
      <w:bookmarkStart w:id="93" w:name="_Toc220367201"/>
      <w:r>
        <w:t>OBJETIVOS</w:t>
      </w:r>
      <w:bookmarkEnd w:id="93"/>
    </w:p>
    <w:p w14:paraId="316F6A9F" w14:textId="1EBCC594" w:rsidR="005E4CC1" w:rsidRDefault="005E4CC1" w:rsidP="00BA0952">
      <w:pPr>
        <w:pStyle w:val="Heading2"/>
      </w:pPr>
      <w:bookmarkStart w:id="94" w:name="_Toc220367202"/>
      <w:r>
        <w:t>OBJETIVO GERAL</w:t>
      </w:r>
      <w:bookmarkEnd w:id="94"/>
    </w:p>
    <w:p w14:paraId="1A412463" w14:textId="3FCCDE0D" w:rsidR="006057BE" w:rsidRDefault="006057BE" w:rsidP="005E4CC1">
      <w:pPr>
        <w:ind w:firstLine="720"/>
      </w:pPr>
      <w:r>
        <w:t>Investigar a dependência contextual da memória de reconhecimento social, analisando como a alteração do contexto espacial ("onde") impacta a evocação da memória para um conspecífico familiar ("quem") em roedores.</w:t>
      </w:r>
    </w:p>
    <w:p w14:paraId="1173D546" w14:textId="7D6860DA" w:rsidR="006057BE" w:rsidRDefault="006057BE" w:rsidP="005E4CC1"/>
    <w:p w14:paraId="28588EC5" w14:textId="6AD1E751" w:rsidR="005E4CC1" w:rsidRDefault="005E4CC1" w:rsidP="00BA0952">
      <w:pPr>
        <w:pStyle w:val="Heading2"/>
      </w:pPr>
      <w:bookmarkStart w:id="95" w:name="_Toc220367203"/>
      <w:r>
        <w:t>OBJETIVOS ESPECÍFICOS</w:t>
      </w:r>
      <w:bookmarkEnd w:id="95"/>
    </w:p>
    <w:p w14:paraId="11A3EF3C" w14:textId="77777777" w:rsidR="005E4CC1" w:rsidRPr="005E4CC1" w:rsidRDefault="005E4CC1" w:rsidP="005E4CC1"/>
    <w:p w14:paraId="055CD510" w14:textId="62C94750" w:rsidR="006057BE" w:rsidRDefault="006057BE" w:rsidP="005E4CC1">
      <w:pPr>
        <w:pStyle w:val="ListParagraph"/>
        <w:numPr>
          <w:ilvl w:val="0"/>
          <w:numId w:val="4"/>
        </w:numPr>
      </w:pPr>
      <w:r>
        <w:t>Implementar e validar um sistema de análise comportamental automatizada, baseado em redes neurais artificiais (DeepLabCut), para quantificar objetivamente e com alta resolução as métricas de investigação social durante o teste de reconhecimento social</w:t>
      </w:r>
      <w:ins w:id="96" w:author="Grace Moraes" w:date="2026-01-29T17:11:00Z" w16du:dateUtc="2026-01-29T20:11:00Z">
        <w:r w:rsidR="00262143">
          <w:t>;</w:t>
        </w:r>
      </w:ins>
      <w:del w:id="97" w:author="Grace Moraes" w:date="2026-01-29T17:11:00Z" w16du:dateUtc="2026-01-29T20:11:00Z">
        <w:r w:rsidDel="00262143">
          <w:delText>.</w:delText>
        </w:r>
      </w:del>
    </w:p>
    <w:p w14:paraId="579678BE" w14:textId="6273602F" w:rsidR="006057BE" w:rsidRDefault="006057BE" w:rsidP="005E4CC1">
      <w:pPr>
        <w:pStyle w:val="ListParagraph"/>
        <w:numPr>
          <w:ilvl w:val="0"/>
          <w:numId w:val="4"/>
        </w:numPr>
      </w:pPr>
      <w:del w:id="98" w:author="Grace Moraes" w:date="2026-01-29T17:09:00Z" w16du:dateUtc="2026-01-29T20:09:00Z">
        <w:r w:rsidDel="00262143">
          <w:delText xml:space="preserve">Estabelecer </w:delText>
        </w:r>
      </w:del>
      <w:ins w:id="99" w:author="Grace Moraes" w:date="2026-01-29T17:09:00Z" w16du:dateUtc="2026-01-29T20:09:00Z">
        <w:r w:rsidR="00262143">
          <w:t xml:space="preserve">Verificar </w:t>
        </w:r>
      </w:ins>
      <w:r>
        <w:t xml:space="preserve">a </w:t>
      </w:r>
      <w:del w:id="100" w:author="Grace Moraes" w:date="2026-02-01T07:33:00Z" w16du:dateUtc="2026-02-01T10:33:00Z">
        <w:r w:rsidDel="00BB078B">
          <w:delText xml:space="preserve">linha de base da </w:delText>
        </w:r>
      </w:del>
      <w:r>
        <w:t xml:space="preserve">memória </w:t>
      </w:r>
      <w:ins w:id="101" w:author="Grace Moraes" w:date="2026-02-01T07:34:00Z" w16du:dateUtc="2026-02-01T10:34:00Z">
        <w:r w:rsidR="00BB078B">
          <w:t xml:space="preserve">social </w:t>
        </w:r>
      </w:ins>
      <w:del w:id="102" w:author="Grace Moraes" w:date="2026-02-01T07:34:00Z" w16du:dateUtc="2026-02-01T10:34:00Z">
        <w:r w:rsidDel="00BB078B">
          <w:delText xml:space="preserve">de reconhecimento social, </w:delText>
        </w:r>
      </w:del>
      <w:del w:id="103" w:author="Grace Moraes" w:date="2026-01-29T17:10:00Z" w16du:dateUtc="2026-01-29T20:10:00Z">
        <w:r w:rsidDel="00262143">
          <w:delText>avaliando a</w:delText>
        </w:r>
      </w:del>
      <w:del w:id="104" w:author="Grace Moraes" w:date="2026-02-01T07:34:00Z" w16du:dateUtc="2026-02-01T10:34:00Z">
        <w:r w:rsidDel="00BB078B">
          <w:delText xml:space="preserve"> capacidade dos animais de </w:delText>
        </w:r>
        <w:r w:rsidR="00D136E4" w:rsidDel="00BB078B">
          <w:delText>reconhecer um</w:delText>
        </w:r>
        <w:r w:rsidDel="00BB078B">
          <w:delText xml:space="preserve"> conspecífico familiar</w:delText>
        </w:r>
      </w:del>
      <w:ins w:id="105" w:author="Grace Moraes" w:date="2026-02-01T07:33:00Z" w16du:dateUtc="2026-02-01T10:33:00Z">
        <w:r w:rsidR="00BB078B">
          <w:t>num contexto padronizado</w:t>
        </w:r>
      </w:ins>
      <w:ins w:id="106" w:author="Grace Moraes" w:date="2026-01-29T17:11:00Z" w16du:dateUtc="2026-01-29T20:11:00Z">
        <w:r w:rsidR="00262143">
          <w:t>;</w:t>
        </w:r>
      </w:ins>
      <w:del w:id="107" w:author="Grace Moraes" w:date="2026-01-29T17:11:00Z" w16du:dateUtc="2026-01-29T20:11:00Z">
        <w:r w:rsidDel="00262143">
          <w:delText>.</w:delText>
        </w:r>
      </w:del>
    </w:p>
    <w:p w14:paraId="01E1D1E3" w14:textId="0BF3A595" w:rsidR="006057BE" w:rsidRDefault="006057BE" w:rsidP="005E4CC1">
      <w:pPr>
        <w:pStyle w:val="ListParagraph"/>
        <w:numPr>
          <w:ilvl w:val="0"/>
          <w:numId w:val="4"/>
        </w:numPr>
      </w:pPr>
      <w:del w:id="108" w:author="Grace Moraes" w:date="2026-01-29T17:10:00Z" w16du:dateUtc="2026-01-29T20:10:00Z">
        <w:r w:rsidDel="00262143">
          <w:delText>Determinar experimentalmente</w:delText>
        </w:r>
      </w:del>
      <w:ins w:id="109" w:author="Grace Moraes" w:date="2026-01-29T17:10:00Z" w16du:dateUtc="2026-01-29T20:10:00Z">
        <w:r w:rsidR="00262143">
          <w:t>Investigar</w:t>
        </w:r>
      </w:ins>
      <w:r>
        <w:t xml:space="preserve"> o impacto da mudança do contexto espacial na </w:t>
      </w:r>
      <w:del w:id="110" w:author="Grace Moraes" w:date="2026-02-01T07:34:00Z" w16du:dateUtc="2026-02-01T10:34:00Z">
        <w:r w:rsidDel="00BB078B">
          <w:delText xml:space="preserve">evocação da </w:delText>
        </w:r>
      </w:del>
      <w:r>
        <w:t>memória social</w:t>
      </w:r>
      <w:del w:id="111" w:author="Grace Moraes" w:date="2026-01-29T17:11:00Z" w16du:dateUtc="2026-01-29T20:11:00Z">
        <w:r w:rsidDel="00262143">
          <w:delText xml:space="preserve">, comparando o desempenho no reconhecimento do conspecífico familiar quando o reencontro ocorre em um ambiente </w:delText>
        </w:r>
        <w:r w:rsidR="00D136E4" w:rsidDel="00262143">
          <w:delText>padrão</w:delText>
        </w:r>
        <w:r w:rsidDel="00262143">
          <w:delText xml:space="preserve"> versus </w:delText>
        </w:r>
        <w:r w:rsidR="00D136E4" w:rsidDel="00262143">
          <w:delText>um</w:delText>
        </w:r>
        <w:r w:rsidDel="00262143">
          <w:delText xml:space="preserve"> ambiente </w:delText>
        </w:r>
        <w:r w:rsidR="00D136E4" w:rsidDel="00262143">
          <w:delText>multissensoria</w:delText>
        </w:r>
      </w:del>
      <w:ins w:id="112" w:author="Grace Moraes" w:date="2026-01-29T17:11:00Z" w16du:dateUtc="2026-01-29T20:11:00Z">
        <w:r w:rsidR="00262143">
          <w:t>;</w:t>
        </w:r>
      </w:ins>
      <w:commentRangeStart w:id="113"/>
      <w:del w:id="114" w:author="Grace Moraes" w:date="2026-01-29T17:11:00Z" w16du:dateUtc="2026-01-29T20:11:00Z">
        <w:r w:rsidR="00D136E4" w:rsidDel="00262143">
          <w:delText>l</w:delText>
        </w:r>
      </w:del>
      <w:commentRangeEnd w:id="113"/>
      <w:r w:rsidR="00262143">
        <w:rPr>
          <w:rStyle w:val="CommentReference"/>
        </w:rPr>
        <w:commentReference w:id="113"/>
      </w:r>
      <w:del w:id="115" w:author="Grace Moraes" w:date="2026-01-29T17:11:00Z" w16du:dateUtc="2026-01-29T20:11:00Z">
        <w:r w:rsidDel="00262143">
          <w:delText>.</w:delText>
        </w:r>
      </w:del>
    </w:p>
    <w:p w14:paraId="22CE9F0C" w14:textId="106D001C" w:rsidR="007014F4" w:rsidRPr="00F1516F" w:rsidRDefault="006057BE" w:rsidP="005E4CC1">
      <w:pPr>
        <w:pStyle w:val="ListParagraph"/>
        <w:numPr>
          <w:ilvl w:val="0"/>
          <w:numId w:val="4"/>
        </w:numPr>
      </w:pPr>
      <w:r w:rsidRPr="00F1516F">
        <w:t>Caracterizar as estratégias comportamentais e os padrões de navegação dos animais durante a evocação da memória social nos diferentes contextos</w:t>
      </w:r>
      <w:del w:id="116" w:author="Grace Moraes" w:date="2026-01-29T17:11:00Z" w16du:dateUtc="2026-01-29T20:11:00Z">
        <w:r w:rsidRPr="00F1516F" w:rsidDel="00262143">
          <w:delText xml:space="preserve"> utilizando os dados de alta resolução extraídos pela ferramenta de análise automatizada</w:delText>
        </w:r>
      </w:del>
      <w:r w:rsidRPr="00F1516F">
        <w:t>.</w:t>
      </w:r>
    </w:p>
    <w:p w14:paraId="60509618" w14:textId="77777777" w:rsidR="005E4CC1" w:rsidRDefault="005E4CC1" w:rsidP="005E4CC1"/>
    <w:p w14:paraId="471DDC1C" w14:textId="77777777" w:rsidR="00D136E4" w:rsidRDefault="00D136E4" w:rsidP="005E4CC1"/>
    <w:p w14:paraId="36695FD8" w14:textId="77777777" w:rsidR="00D136E4" w:rsidRDefault="00D136E4" w:rsidP="005E4CC1"/>
    <w:p w14:paraId="1DAFACE4" w14:textId="14A54181" w:rsidR="00465C19" w:rsidRDefault="00465C19" w:rsidP="008C05D2">
      <w:pPr>
        <w:pStyle w:val="Heading1"/>
      </w:pPr>
      <w:bookmarkStart w:id="117" w:name="_Toc220367204"/>
      <w:r>
        <w:t>MATERIAIS E MÉTODOS</w:t>
      </w:r>
      <w:bookmarkEnd w:id="117"/>
    </w:p>
    <w:p w14:paraId="7FA5BF35" w14:textId="77777777" w:rsidR="007014F4" w:rsidRPr="007014F4" w:rsidRDefault="007014F4" w:rsidP="007014F4"/>
    <w:p w14:paraId="250DB05C" w14:textId="765DBB70" w:rsidR="007014F4" w:rsidRDefault="00260BB1" w:rsidP="00BA0952">
      <w:pPr>
        <w:pStyle w:val="Heading2"/>
      </w:pPr>
      <w:bookmarkStart w:id="118" w:name="_Toc220367205"/>
      <w:r>
        <w:t>ANIMAIS</w:t>
      </w:r>
      <w:bookmarkEnd w:id="118"/>
    </w:p>
    <w:p w14:paraId="78940984" w14:textId="77777777" w:rsidR="007014F4" w:rsidRPr="007014F4" w:rsidRDefault="007014F4" w:rsidP="007014F4"/>
    <w:p w14:paraId="43E03065" w14:textId="0E26E55D" w:rsidR="00C914E6" w:rsidRDefault="00C914E6" w:rsidP="00C914E6">
      <w:pPr>
        <w:ind w:firstLine="720"/>
      </w:pPr>
      <w:r>
        <w:t xml:space="preserve">Todos os procedimentos experimentais e o manejo dos animais seguiram as diretrizes éticas e foram previamente aprovados pela Comissão de Ética no Uso de </w:t>
      </w:r>
      <w:r>
        <w:lastRenderedPageBreak/>
        <w:t>Animais (CEUA) da Universidade Federal de Minas Gerais - UFMG sob o protocolo de licença número 94/2024 (Anexo).</w:t>
      </w:r>
    </w:p>
    <w:p w14:paraId="3B34C30D" w14:textId="756BBCBE" w:rsidR="00C914E6" w:rsidRDefault="00C914E6" w:rsidP="00C914E6">
      <w:pPr>
        <w:ind w:firstLine="720"/>
      </w:pPr>
      <w:r>
        <w:t>Foram utilizados camundongos machos da linhagem C57BL/6, provenientes do biotério central da UFMG e realocados para às instalações do biotério de experimentação exclusivo para camundongos do Departamento de Fisiologia e Biofísica</w:t>
      </w:r>
      <w:ins w:id="119" w:author="Grace Moraes" w:date="2026-01-29T17:13:00Z" w16du:dateUtc="2026-01-29T20:13:00Z">
        <w:r w:rsidR="00262143">
          <w:t>. A</w:t>
        </w:r>
      </w:ins>
      <w:del w:id="120" w:author="Grace Moraes" w:date="2026-01-29T17:13:00Z" w16du:dateUtc="2026-01-29T20:13:00Z">
        <w:r w:rsidDel="00262143">
          <w:delText>, e a</w:delText>
        </w:r>
      </w:del>
      <w:r>
        <w:t>ntes do início de qualquer manipulação experimental, os animais passaram por um período de aclimatação de, no mínimo, uma semana para minimizar o estresse do transporte e garantir a adaptação ao novo ambiente.</w:t>
      </w:r>
    </w:p>
    <w:p w14:paraId="722BA37C" w14:textId="194D1C70" w:rsidR="00C914E6" w:rsidRDefault="00C914E6" w:rsidP="00C914E6">
      <w:pPr>
        <w:ind w:firstLine="720"/>
      </w:pPr>
      <w:del w:id="121" w:author="Grace Moraes" w:date="2026-01-29T17:13:00Z" w16du:dateUtc="2026-01-29T20:13:00Z">
        <w:r w:rsidDel="00456F98">
          <w:delText>Durante todo o período experimental, os</w:delText>
        </w:r>
      </w:del>
      <w:ins w:id="122" w:author="Grace Moraes" w:date="2026-01-29T17:13:00Z" w16du:dateUtc="2026-01-29T20:13:00Z">
        <w:r w:rsidR="00456F98">
          <w:t>Os</w:t>
        </w:r>
      </w:ins>
      <w:r>
        <w:t xml:space="preserve"> animais foram mantidos em gaiolas padrão de polipropileno (dimensões: 30x20x13 cm), com uma densidade máxima de cinco animais por gaiola. As gaiolas foram alocadas em estantes ventiladas dentro de uma sala com condições ambientais controladas, incluindo temperatura mantida em 22±1</w:t>
      </w:r>
      <w:r>
        <w:rPr>
          <w:rFonts w:ascii="Cambria Math" w:hAnsi="Cambria Math" w:cs="Cambria Math"/>
        </w:rPr>
        <w:t>∘</w:t>
      </w:r>
      <w:r>
        <w:t xml:space="preserve">C, umidade relativa do ar entre 40-70% e um ciclo claro-escuro de 12/12 horas. Ração e água foram fornecidas </w:t>
      </w:r>
      <w:r w:rsidRPr="00880F9E">
        <w:rPr>
          <w:i/>
          <w:iCs/>
        </w:rPr>
        <w:t>ad libitum</w:t>
      </w:r>
      <w:r>
        <w:t>.</w:t>
      </w:r>
    </w:p>
    <w:p w14:paraId="0F2BBD1E" w14:textId="77777777" w:rsidR="00C914E6" w:rsidRPr="00880F9E" w:rsidRDefault="00C914E6" w:rsidP="00C914E6">
      <w:pPr>
        <w:rPr>
          <w:u w:val="single"/>
        </w:rPr>
      </w:pPr>
    </w:p>
    <w:p w14:paraId="35367D15" w14:textId="76E03A72" w:rsidR="00C914E6" w:rsidRDefault="00C914E6" w:rsidP="00C914E6">
      <w:r>
        <w:t>O estudo utilizou dois grupos de animais:</w:t>
      </w:r>
    </w:p>
    <w:p w14:paraId="6FC2DFC2" w14:textId="38497FC0" w:rsidR="00C914E6" w:rsidRDefault="00C914E6" w:rsidP="00260BB1">
      <w:pPr>
        <w:pStyle w:val="ListParagraph"/>
        <w:numPr>
          <w:ilvl w:val="0"/>
          <w:numId w:val="3"/>
        </w:numPr>
      </w:pPr>
      <w:r>
        <w:t>Animais Experimentais: Composto por camundongos machos adultos, com idade entre oito e doze semanas no início dos experimentos.</w:t>
      </w:r>
    </w:p>
    <w:p w14:paraId="04549E35" w14:textId="70DCB9BC" w:rsidR="00C914E6" w:rsidRDefault="00C914E6" w:rsidP="00260BB1">
      <w:pPr>
        <w:pStyle w:val="ListParagraph"/>
        <w:numPr>
          <w:ilvl w:val="0"/>
          <w:numId w:val="3"/>
        </w:numPr>
      </w:pPr>
      <w:r>
        <w:t>Animais de Estímulo: Composto por camundongos machos juvenis, com idade entre 21 e 30 dias. Estes animais foram utilizados exclusivamente como estímulo social durante a realização das tarefas comportamentais de reconhecimento social.</w:t>
      </w:r>
    </w:p>
    <w:p w14:paraId="704C63B9" w14:textId="77777777" w:rsidR="0069643E" w:rsidRDefault="0069643E" w:rsidP="0069643E">
      <w:pPr>
        <w:ind w:firstLine="720"/>
      </w:pPr>
    </w:p>
    <w:p w14:paraId="3D45FC58" w14:textId="4B9D6584" w:rsidR="00C914E6" w:rsidRDefault="00C914E6" w:rsidP="0069643E">
      <w:pPr>
        <w:ind w:firstLine="720"/>
      </w:pPr>
      <w:r>
        <w:t>Além disso, visando o princípio dos 3Rs (Redução) no uso de animais, os camundongos juvenis utilizados como estímulo não foram sacrificados ao término dessa tarefa. Eles foram mantidos nas mesmas condições de biotério descritas acima até atingirem a idade de 8 semanas, sendo então realocados e reutilizados como animais experimentais em outros protocolos deste mesmo projeto.</w:t>
      </w:r>
    </w:p>
    <w:p w14:paraId="38BB40CA" w14:textId="0C9E792F" w:rsidR="00C914E6" w:rsidRDefault="00C914E6" w:rsidP="00C914E6"/>
    <w:p w14:paraId="178814E4" w14:textId="2CEB1871" w:rsidR="00C914E6" w:rsidRPr="00260BB1" w:rsidRDefault="00260BB1" w:rsidP="00BA0952">
      <w:pPr>
        <w:pStyle w:val="Heading2"/>
      </w:pPr>
      <w:bookmarkStart w:id="123" w:name="_Toc220367206"/>
      <w:r>
        <w:t>TAREFA DE RECONHECIMENTO SOCIAL</w:t>
      </w:r>
      <w:bookmarkEnd w:id="123"/>
    </w:p>
    <w:p w14:paraId="04E307F0" w14:textId="77777777" w:rsidR="00572601" w:rsidRPr="00572601" w:rsidRDefault="00572601" w:rsidP="00572601"/>
    <w:p w14:paraId="4FE4A184" w14:textId="38991DD8" w:rsidR="00572601" w:rsidRDefault="00572601" w:rsidP="00572601">
      <w:pPr>
        <w:ind w:firstLine="720"/>
      </w:pPr>
      <w:r>
        <w:lastRenderedPageBreak/>
        <w:t xml:space="preserve">A memória </w:t>
      </w:r>
      <w:del w:id="124" w:author="Grace Moraes" w:date="2026-01-29T17:15:00Z" w16du:dateUtc="2026-01-29T20:15:00Z">
        <w:r w:rsidDel="00456F98">
          <w:delText xml:space="preserve">de reconhecimento </w:delText>
        </w:r>
      </w:del>
      <w:r>
        <w:t xml:space="preserve">social foi avaliada utilizando-se a </w:t>
      </w:r>
      <w:r w:rsidR="00D136E4">
        <w:t>t</w:t>
      </w:r>
      <w:r>
        <w:t xml:space="preserve">arefa de </w:t>
      </w:r>
      <w:r w:rsidR="00D136E4">
        <w:t>r</w:t>
      </w:r>
      <w:r>
        <w:t xml:space="preserve">econhecimento </w:t>
      </w:r>
      <w:r w:rsidR="00D136E4">
        <w:t>s</w:t>
      </w:r>
      <w:r>
        <w:t xml:space="preserve">ocial. O protocolo seguido foi adaptado da primeira versão proposta </w:t>
      </w:r>
      <w:r w:rsidR="008C3239">
        <w:t xml:space="preserve">em 1982 </w:t>
      </w:r>
      <w:r w:rsidR="008C3239">
        <w:fldChar w:fldCharType="begin"/>
      </w:r>
      <w:r w:rsidR="008C3239">
        <w:instrText xml:space="preserve"> ADDIN ZOTERO_ITEM CSL_CITATION {"citationID":"61SaFhgJ","properties":{"formattedCitation":"(Thor &amp; Holloway, 1982)","plainCitation":"(Thor &amp; Holloway, 1982)","noteIndex":0},"citationItems":[{"id":3883,"uris":["http://zotero.org/users/7052761/items/2TGYHEPY"],"itemData":{"id":3883,"type":"article-journal","abstract":"Used duration of social-investigatory behavior by 36 mature male Long-Evans rats as a measure of individual recognition in 5 experiments to assess social memory. In Exp I, the duration of social investigation during a 2nd exposure to the same juvenile (n = 12) was directly related to the length of the interexposure interval. In Exp II, Ss were exposed to the same or different juvenile 10 min after an initial 5-min exposure to a novel juvenile; reexposure to the same juvenile elicited significantly less social investigation than an exposure to a different juvenile. Exps III and IV demonstrated that following a 5-min introductory exposure, social memory of the juvenile was relatively brief in comparison with that of mature Ss. Exp V revealed a retroactive interference effect on recently acquired memory for an individual: 12 mature Ss exposed to interpolated social experience engaged in significantly longer investigation of a juvenile than those with no interpolated social experience. The combined results suggest that (1) the rat normally engages in spontaneous learning of individual identity and (2) social memory may be a significant aspect of complex social interactions. (16 ref) (PsycInfo Database Record (c) 2025 APA, all rights reserved)","container-title":"Journal of Comparative and Physiological Psychology","DOI":"10.1037/0735-7036.96.6.1000","ISSN":"0021-9940","issue":"6","note":"publisher-place: US\npublisher: American Psychological Association","page":"1000-1006","source":"APA PsycNet","title":"Social memory of the male laboratory rat","volume":"96","author":[{"family":"Thor","given":"D. H."},{"family":"Holloway","given":"W. R."}],"issued":{"date-parts":[["1982"]]}}}],"schema":"https://github.com/citation-style-language/schema/raw/master/csl-citation.json"} </w:instrText>
      </w:r>
      <w:r w:rsidR="008C3239">
        <w:fldChar w:fldCharType="separate"/>
      </w:r>
      <w:r w:rsidR="008C3239" w:rsidRPr="008C3239">
        <w:rPr>
          <w:rFonts w:cs="Arial"/>
        </w:rPr>
        <w:t>(Thor &amp; Holloway, 1982)</w:t>
      </w:r>
      <w:r w:rsidR="008C3239">
        <w:fldChar w:fldCharType="end"/>
      </w:r>
      <w:r w:rsidR="008C3239">
        <w:t xml:space="preserve"> </w:t>
      </w:r>
      <w:r>
        <w:t>e já extensamente descrito em trabalhos anteriores do nosso grupo</w:t>
      </w:r>
      <w:r w:rsidR="008C3239">
        <w:t xml:space="preserve"> </w:t>
      </w:r>
      <w:r w:rsidR="008C3239">
        <w:fldChar w:fldCharType="begin"/>
      </w:r>
      <w:r w:rsidR="008C3239">
        <w:instrText xml:space="preserve"> ADDIN ZOTERO_ITEM CSL_CITATION {"citationID":"mmR2bgQV","properties":{"formattedCitation":"(Almeida-Santos et al., 2019; Guarnieri et al., 2020; Pereira-Caixeta et al., 2016, 2018)","plainCitation":"(Almeida-Santos et al., 2019; Guarnieri et al., 2020; Pereira-Caixeta et al., 2016, 2018)","noteIndex":0},"citationItems":[{"id":3764,"uris":["http://zotero.org/users/7052761/items/VD9L9GRF"],"itemData":{"id":3764,"type":"article-journal","abstract":"The absence of companion may jeopardize mental health in social animals. Here, we tested the hypothesis that social isolation impairs social recognition memory by altering the excitability and the dialog between the olfactory bulb (OB) and the dorsal hippocampus (dHIP). Adult male Swiss mice were kept grouped (GH) or isolated (SI) for 7 days. Social memory (LTM) was evaluated using social recognition test. SI increased glutamate release in the OB, while decreased in the dHIP. Blocking AMPA and NMDA receptors into the OB or activating AMPA into the dHIP rescued LTM in SI mice, suggesting a cause-effect relationship between glutamate levels and LTM impairment. Additionally, during memory retrieval, phase-amplitude coupling between OB and dHIP decreased in SI mice. Our results indicate that SI impaired the glutamatergic signaling and the normal communication between OB and HIP, compromising the persistence of social memory.","container-title":"Scientific Reports","DOI":"10.1038/s41598-018-36871-6","ISSN":"2045-2322","issue":"1","journalAbbreviation":"Sci Rep","language":"en","license":"2019 The Author(s)","note":"number: 1\npublisher: Nature Publishing Group","page":"473","source":"www.nature.com","title":"Social isolation impairs the persistence of social recognition memory by disturbing the glutamatergic tonus and the olfactory bulb-dorsal hippocampus coupling","volume":"9","author":[{"family":"Almeida-Santos","given":"Ana F."},{"family":"Carvalho","given":"Vinícius R."},{"family":"Jaimes","given":"Laura F."},{"family":"Castro","given":"Caio M.","non-dropping-particle":"de"},{"family":"Pinto","given":"Hyorrana P."},{"family":"Oliveira","given":"Tadeu P. D."},{"family":"Vieira","given":"Luciene B."},{"family":"Moraes","given":"Márcio F. D."},{"family":"Pereira","given":"Grace S."}],"issued":{"date-parts":[["2019",1,24]]}}},{"id":1471,"uris":["http://zotero.org/groups/4964477/items/769JLHFQ"],"itemData":{"id":1471,"type":"article-journal","container-title":"Translational Psychiatry","DOI":"10.1038/s41398-020-0701-5","issue":"1","note":"publisher: Springer Science and Business Media LLC","title":"Pro-neurogenic effect of fluoxetine in the olfactory bulb is concomitant to improvements in social memory and depressive-like behavior of socially isolated mice","URL":"https://doi.org/10.1038%2Fs41398-020-0701-5","volume":"10","author":[{"family":"Guarnieri","given":"Leonardo O."},{"family":"Pereira-Caixeta","given":"Ana Raquel"},{"family":"Medeiros","given":"Daniel C."},{"family":"Aquino","given":"Nayara S. S."},{"family":"Szawka","given":"Raphael E."},{"family":"Mendes","given":"Eduardo M. A. M."},{"family":"Moraes","given":"Márcio F. D."},{"family":"Pereira","given":"Grace S."}],"issued":{"date-parts":[["2020",1]]}}},{"id":3789,"uris":["http://zotero.org/users/7052761/items/5PFT6M7J","http://zotero.org/users/7052761/items/UJ3T7X8A"],"itemData":{"id":3789,"type":"article-journal","abstract":"Hippocampus-dependent memories, such as social recognition (SRM), are modulated by neurogenesis. However, the precise role of newborn neurons in social memory processing is still unknown. We showed previously that 1 week of enriched environment (EE) is sufficient to increase neurogenesis in the hippocampus (HIP) and the olfactory bulb (OB) of mice. Here, we tested the hypothesis that 1 week of EE would enhance SRM persistence and strength. In addition, as brain-derived neurotrophic factor (BDNF) may mediate some of the neurogenesis effects on memory, we also tested if 1 week of EE would increase BDNF expression in the HIP and OB. We also predicted that neurogenesis inhibition would block the gain of function caused by EE on both SRM and BDNF expression. We found that EE increased BDNF expression in the HIP and OB of mice; at the same time, it allowed SRM to last longer. In addition, mice on EE had their SRM unaffected by memory consolidation interferences. As we predicted, treatment with the anti-mitotic drug AraC blocked EE effects on SRM. Surprisingly, neurogenesis inhibition did not affect the BDNF expression, increased by EE. Together, our results suggest that newborn neurons improve SRM persistence through a BDNF-independent mechanism. Interestingly, this study on social memory uncovered an unexpected dissociation between the effect of adult neurogenesis and BDNF expression on memory persistence, reassuring the idea that not all neurogenesis effects on memory are BDNF-dependent.","container-title":"Molecular Neurobiology","DOI":"10.1007/s12035-016-9922-2","ISSN":"1559-1182","issue":"5","journalAbbreviation":"Mol Neurobiol","language":"en","page":"3309-3316","source":"Springer Link","title":"Neurogenesis Inhibition Prevents Enriched Environment to Prolong and Strengthen Social Recognition Memory, But Not to Increase BDNF Expression","volume":"54","author":[{"family":"Pereira-Caixeta","given":"Ana Raquel"},{"family":"Guarnieri","given":"Leonardo O."},{"family":"Pena","given":"Roberta R."},{"family":"Dias","given":"Thomáz L."},{"family":"Pereira","given":"Grace Schenatto"}],"issued":{"date-parts":[["2016",5,10]]}}},{"id":3698,"uris":["http://zotero.org/users/7052761/items/YHMCKWHZ","http://zotero.org/users/7052761/items/MWKJ8IL2"],"itemData":{"id":3698,"type":"article-journal","abstract":"Although the functional role for newborn neurons in neural circuits is still matter of investigation, there is no doubt that neurogenesis modulates learning and memory in rodents. In general, boosting neurogenesis before learning, using genetic-target tools or drugs, improves hippocampus-dependent memories. However, inhibiting neurogenesis may yield contradictory results depending on the type of memory evaluated. Here we tested the hypothesis that inhibiting constitutive neurogenesis would compromise social recognition memory (SRM). Male Swiss mice were submitted to three distinct procedures to inhibit neurogenesis: (1) intra-cerebral infusion of Cystosine-β-D-Arabinofuranoside (AraC); (2) intra-peritoneal injection of temozolomide (TMZ) and (3) cranial gamma irradiation. All three methods decreased cell proliferation and neurogenesis in the dentate gyrus of the dorsal (dDG) and ventral hippocampus (vDG), and the olfactory bulb (OB). However, the percentage inhibition diverged between methods and brain regions. Ara-C, TMZ and gamma irradiation impaired SRM, though only gamma irradiation did not cause side effects on weight gain, locomotor activity and anxiety. Finally, we examined the contribution of cell proliferation in vDG, dDG and OB to SRM. The percent of inhibition in the dDG correlates with SRM, independently of the method utilized. This correlation was observed for granular cell layer of OB and vDG, only when the inhibition was induced by gamma irradiation. Animal’s performance was restrained by the inhibition of dDG cell proliferation, suggesting that cell proliferation in the dDG has a greater contribution to SRM. Altogether, our results demonstrate that SRM, similarly to other hippocampus-dependent memories, has its formation impaired by reducing constitutive neurogenesis.","container-title":"Neurobiology of Learning and Memory","DOI":"10.1016/j.nlm.2018.06.014","ISSN":"1074-7427","journalAbbreviation":"Neurobiology of Learning and Memory","language":"en","page":"92-103","source":"ScienceDirect","title":"Inhibiting constitutive neurogenesis compromises long-term social recognition memory","volume":"155","author":[{"family":"Pereira-Caixeta","given":"Ana Raquel"},{"family":"Guarnieri","given":"Leonardo O."},{"family":"Medeiros","given":"Daniel C."},{"family":"Mendes","given":"Eduardo M.A.M."},{"family":"Ladeira","given":"Luiz C.D."},{"family":"Pereira","given":"Márcio T."},{"family":"Moraes","given":"Márcio F.D."},{"family":"Pereira","given":"Grace S."}],"issued":{"date-parts":[["2018",11]]}}}],"schema":"https://github.com/citation-style-language/schema/raw/master/csl-citation.json"} </w:instrText>
      </w:r>
      <w:r w:rsidR="008C3239">
        <w:fldChar w:fldCharType="separate"/>
      </w:r>
      <w:r w:rsidR="008C3239" w:rsidRPr="008C3239">
        <w:rPr>
          <w:rFonts w:cs="Arial"/>
        </w:rPr>
        <w:t>(Almeida-Santos et al., 2019; Guarnieri et al., 2020; Pereira-Caixeta et al., 2016, 2018)</w:t>
      </w:r>
      <w:r w:rsidR="008C3239">
        <w:fldChar w:fldCharType="end"/>
      </w:r>
      <w:r w:rsidR="008C3239">
        <w:t>.</w:t>
      </w:r>
    </w:p>
    <w:p w14:paraId="72595800" w14:textId="77777777" w:rsidR="007B4876" w:rsidRDefault="007B4876" w:rsidP="007B4876">
      <w:pPr>
        <w:ind w:firstLine="720"/>
      </w:pPr>
      <w:r>
        <w:t>O índice de reconhecimento social (IRS) foi comparado ao valor de chance (0), uma vez que foi definido como um índice de discriminação normalizado para variar em torno de zero. O IRS foi calculado como:</w:t>
      </w:r>
    </w:p>
    <w:p w14:paraId="1DF5FCB2" w14:textId="3CB05C10" w:rsidR="007B4876" w:rsidRDefault="007B4876" w:rsidP="007B4876">
      <w:pPr>
        <w:ind w:firstLine="720"/>
        <w:rPr>
          <w:rFonts w:ascii="Cambria Math" w:eastAsiaTheme="minorEastAsia" w:hAnsi="Cambria Math"/>
          <w:i/>
        </w:rPr>
      </w:pPr>
      <w:r w:rsidRPr="007B4876">
        <w:rPr>
          <w:rFonts w:ascii="Cambria Math" w:hAnsi="Cambria Math"/>
          <w:i/>
        </w:rPr>
        <w:br/>
      </w:r>
      <m:oMathPara>
        <m:oMath>
          <m:r>
            <w:rPr>
              <w:rFonts w:ascii="Cambria Math" w:hAnsi="Cambria Math"/>
            </w:rPr>
            <m:t xml:space="preserve">IRS= </m:t>
          </m:r>
          <m:f>
            <m:fPr>
              <m:ctrlPr>
                <w:rPr>
                  <w:rFonts w:ascii="Cambria Math" w:hAnsi="Cambria Math"/>
                  <w:i/>
                </w:rPr>
              </m:ctrlPr>
            </m:fPr>
            <m:num>
              <m:r>
                <w:rPr>
                  <w:rFonts w:ascii="Cambria Math" w:hAnsi="Cambria Math"/>
                </w:rPr>
                <m:t>Tempo de exploração no treino-Tempo de exploração no teste</m:t>
              </m:r>
            </m:num>
            <m:den>
              <m:r>
                <w:rPr>
                  <w:rFonts w:ascii="Cambria Math" w:hAnsi="Cambria Math"/>
                </w:rPr>
                <m:t>Tempo de exploração no treino+Tempo de exploração no teste</m:t>
              </m:r>
            </m:den>
          </m:f>
        </m:oMath>
      </m:oMathPara>
    </w:p>
    <w:p w14:paraId="785E5543" w14:textId="77777777" w:rsidR="007B4876" w:rsidRDefault="007B4876" w:rsidP="007B4876">
      <w:pPr>
        <w:rPr>
          <w:rFonts w:ascii="Cambria Math" w:eastAsiaTheme="minorEastAsia" w:hAnsi="Cambria Math"/>
          <w:i/>
        </w:rPr>
      </w:pPr>
    </w:p>
    <w:p w14:paraId="7335EF5C" w14:textId="6CE87225" w:rsidR="00967B12" w:rsidRDefault="007B4876" w:rsidP="007B4876">
      <w:r>
        <w:t>Assim, valores positivos indicam redução da investigação no teste em relação ao treino, consistente com reconhecimento do conspecífico. Consideramos que um grupo apresentou memória de reconhecimento social quando a média do seu IRS foi significativamente maior do que 0.</w:t>
      </w:r>
    </w:p>
    <w:p w14:paraId="713A0FB4" w14:textId="63FE676D" w:rsidR="00572601" w:rsidRDefault="00572601" w:rsidP="00572601">
      <w:pPr>
        <w:ind w:firstLine="720"/>
      </w:pPr>
      <w:r>
        <w:t xml:space="preserve">O teste é composto por </w:t>
      </w:r>
      <w:r w:rsidR="00D136E4">
        <w:t>3</w:t>
      </w:r>
      <w:r>
        <w:t xml:space="preserve"> fases: habituação, treino e teste. Em condições naturais, espera-se que o tempo de interação social do animal residente (adulto) com o intruso (juvenil) diminua no segundo encontro (teste) quando comparado ao primeiro (treino), indicando a formação e expressão da memória.</w:t>
      </w:r>
    </w:p>
    <w:p w14:paraId="57A4AA73" w14:textId="1F1806CE" w:rsidR="00572601" w:rsidRDefault="00572601" w:rsidP="00572601">
      <w:pPr>
        <w:ind w:firstLine="720"/>
      </w:pPr>
      <w:r>
        <w:t>Cada animal passou pela tarefa individualmente em um aparato que consistia de: (1) uma caixa de acrílico (30x30x30cm); e (2) um cilindro de metal (porta canetas com orifícios espalhados nas laterais) posicionado no centro. Os orifícios são igualmente distribuídos em sua parede para permitir a interação oro-nasal, mas impedir o contato físico direto. Todo o aparato foi devidamente limpo com álcool 70% entre os testes dos diferentes animais para eliminar pistas olfativas.</w:t>
      </w:r>
    </w:p>
    <w:p w14:paraId="35C957AC" w14:textId="3E1263B2" w:rsidR="00260BB1" w:rsidRDefault="00260BB1" w:rsidP="00260BB1">
      <w:pPr>
        <w:ind w:firstLine="720"/>
      </w:pPr>
      <w:r>
        <w:t xml:space="preserve">Para investigar se a </w:t>
      </w:r>
      <w:commentRangeStart w:id="125"/>
      <w:r>
        <w:t xml:space="preserve">persistência da memória social </w:t>
      </w:r>
      <w:commentRangeEnd w:id="125"/>
      <w:r w:rsidR="00BB078B">
        <w:rPr>
          <w:rStyle w:val="CommentReference"/>
        </w:rPr>
        <w:commentReference w:id="125"/>
      </w:r>
      <w:r>
        <w:t xml:space="preserve">era dependente do ambiente de aquisição, foram empregados dois contextos distintos, denominados Contexto </w:t>
      </w:r>
      <w:r w:rsidR="00D136E4">
        <w:t>padrão</w:t>
      </w:r>
      <w:r>
        <w:t xml:space="preserve"> e Contexto </w:t>
      </w:r>
      <w:r w:rsidR="00D136E4">
        <w:t>multissensorial</w:t>
      </w:r>
      <w:r>
        <w:t>. Ambos possuíam as mesmas dimensões (30x30x30cm), porém diferiam significativamente em suas características visuais, somatossensoriais (textura do piso) e olfativas (agente de limpeza).</w:t>
      </w:r>
    </w:p>
    <w:p w14:paraId="7B406732" w14:textId="55E4BEAE" w:rsidR="00260BB1" w:rsidRDefault="00260BB1" w:rsidP="00260BB1">
      <w:pPr>
        <w:ind w:firstLine="720"/>
      </w:pPr>
      <w:r>
        <w:lastRenderedPageBreak/>
        <w:t xml:space="preserve">O Contexto </w:t>
      </w:r>
      <w:r w:rsidR="00D136E4">
        <w:t>padrão</w:t>
      </w:r>
      <w:r>
        <w:t xml:space="preserve"> consistia em uma caixa com paredes brancas e piso branco liso. A pista olfativa deste ambiente foi definida pela higienização do aparato (caixa e cilindro) com álcool 70% entre os animais.</w:t>
      </w:r>
    </w:p>
    <w:p w14:paraId="6EDFB25E" w14:textId="38D8985D" w:rsidR="00260BB1" w:rsidRDefault="00260BB1" w:rsidP="00260BB1">
      <w:pPr>
        <w:ind w:firstLine="720"/>
      </w:pPr>
      <w:r>
        <w:t xml:space="preserve">O Contexto </w:t>
      </w:r>
      <w:r w:rsidR="00D136E4">
        <w:t>multissensorial</w:t>
      </w:r>
      <w:r>
        <w:t xml:space="preserve"> foi estruturado para ser multissensorialmente distinto. Visualmente, apresentava paredes com listras verticais pretas e brancas e um formato interno octogonal (adaptado com triângulos </w:t>
      </w:r>
      <w:r w:rsidR="0006726C">
        <w:t>de papelão pintados e impermeabilizados</w:t>
      </w:r>
      <w:r>
        <w:t>). A pista somatossensorial foi modificada utilizando-se um piso de grade de metal verde. Como pista olfativa, a limpeza do aparato foi realizada com uma solução de ácido acético 1%</w:t>
      </w:r>
      <w:r w:rsidR="00D979C6">
        <w:t xml:space="preserve">. </w:t>
      </w:r>
      <w:r w:rsidR="00D979C6" w:rsidRPr="00D979C6">
        <w:t>Em conjunto, essas manipulações aumentam a carga de pistas ambientais concorrentes durante a tarefa, permitindo testar se a complexidade contextual altera a organização da exploração social sem necessariamente abolir o reconhecimento.</w:t>
      </w:r>
    </w:p>
    <w:p w14:paraId="3E409B41" w14:textId="6DBBD75D" w:rsidR="00572601" w:rsidRDefault="00456F98" w:rsidP="0006726C">
      <w:ins w:id="126" w:author="Grace Moraes" w:date="2026-01-29T17:16:00Z" w16du:dateUtc="2026-01-29T20:16:00Z">
        <w:r>
          <w:t>COLOCA FOTO DOS 2 CONTEXTOS</w:t>
        </w:r>
      </w:ins>
    </w:p>
    <w:p w14:paraId="281A8A9C" w14:textId="38A4AC11" w:rsidR="00572601" w:rsidRDefault="00572601" w:rsidP="00D136E4">
      <w:pPr>
        <w:ind w:firstLine="360"/>
      </w:pPr>
      <w:r>
        <w:t>O protocolo experimental foi dividido da seguinte forma</w:t>
      </w:r>
      <w:del w:id="127" w:author="Grace Moraes" w:date="2026-01-29T17:17:00Z" w16du:dateUtc="2026-01-29T20:17:00Z">
        <w:r w:rsidR="00D136E4" w:rsidDel="00456F98">
          <w:delText>, com 2 grupos diferentes de 12 animais passando em cada contexto</w:delText>
        </w:r>
      </w:del>
      <w:r>
        <w:t>:</w:t>
      </w:r>
    </w:p>
    <w:p w14:paraId="601CDC1A" w14:textId="68600246" w:rsidR="00572601" w:rsidRDefault="00572601" w:rsidP="00260BB1">
      <w:pPr>
        <w:pStyle w:val="ListParagraph"/>
        <w:numPr>
          <w:ilvl w:val="0"/>
          <w:numId w:val="2"/>
        </w:numPr>
      </w:pPr>
      <w:r>
        <w:t>Dia 0 (Habituação ao Aparato): O animal residente foi habituado na caixa de teste contendo o cilindro vazio por 20 minutos, permitindo a livre exploração.</w:t>
      </w:r>
    </w:p>
    <w:p w14:paraId="3FAD0F54" w14:textId="77777777" w:rsidR="00D136E4" w:rsidRDefault="00D136E4" w:rsidP="00D136E4">
      <w:pPr>
        <w:pStyle w:val="ListParagraph"/>
      </w:pPr>
    </w:p>
    <w:p w14:paraId="4E34A91C" w14:textId="22990EE0" w:rsidR="00572601" w:rsidRDefault="00572601" w:rsidP="00260BB1">
      <w:pPr>
        <w:pStyle w:val="ListParagraph"/>
        <w:numPr>
          <w:ilvl w:val="0"/>
          <w:numId w:val="2"/>
        </w:numPr>
      </w:pPr>
      <w:r>
        <w:t>Dia 1 (Treino): 24 horas após a habituação</w:t>
      </w:r>
      <w:del w:id="128" w:author="Grace Moraes" w:date="2026-01-29T17:17:00Z" w16du:dateUtc="2026-01-29T20:17:00Z">
        <w:r w:rsidDel="00456F98">
          <w:delText xml:space="preserve"> inicial</w:delText>
        </w:r>
      </w:del>
      <w:r>
        <w:t>, o residente passou por uma segunda sessão de habituação ao contexto por 10 minutos (caixa + cilindro vazio). Imediatamente após, iniciou-se a sessão de treino: o camundongo juvenil (intruso) foi colocado no interior do cilindro, e o comportamento de interação social do residente foi filmado por 5 minutos.</w:t>
      </w:r>
    </w:p>
    <w:p w14:paraId="554884F1" w14:textId="77777777" w:rsidR="00572601" w:rsidRDefault="00572601" w:rsidP="00260BB1"/>
    <w:p w14:paraId="5A20EF5C" w14:textId="49A23BA2" w:rsidR="00572601" w:rsidRDefault="00572601" w:rsidP="00260BB1">
      <w:pPr>
        <w:pStyle w:val="ListParagraph"/>
        <w:numPr>
          <w:ilvl w:val="0"/>
          <w:numId w:val="2"/>
        </w:numPr>
      </w:pPr>
      <w:r>
        <w:t xml:space="preserve">Dia 2 (Teste de </w:t>
      </w:r>
      <w:r w:rsidR="00A85530">
        <w:t>memória de longa duração - MLD</w:t>
      </w:r>
      <w:r>
        <w:t>): A memória de longa duração (MLD) foi testada 24 horas após o treino. O procedimento foi idêntico ao Dia 1, incluindo os 10 minutos de habituação ao contexto, seguidos pela reapresentação do mesmo intruso no cilindro por 5 minutos.</w:t>
      </w:r>
    </w:p>
    <w:p w14:paraId="32F08F4D" w14:textId="77777777" w:rsidR="00572601" w:rsidRDefault="00572601" w:rsidP="00572601"/>
    <w:p w14:paraId="287D8951" w14:textId="7B9C6579" w:rsidR="00572601" w:rsidRDefault="00572601" w:rsidP="0006726C">
      <w:pPr>
        <w:ind w:firstLine="360"/>
      </w:pPr>
      <w:r>
        <w:t>Durante as sessões de treino (Dia 1) e testes (Dia 2), o tempo de interação social</w:t>
      </w:r>
      <w:r w:rsidR="00D136E4">
        <w:t xml:space="preserve">, </w:t>
      </w:r>
      <w:r>
        <w:t>definido como o tempo em que o animal residente manteve o focinho ativamente</w:t>
      </w:r>
      <w:r w:rsidR="00D979C6">
        <w:t xml:space="preserve"> orientado e</w:t>
      </w:r>
      <w:r>
        <w:t xml:space="preserve"> direcionado a um dos orifícios do cilindro</w:t>
      </w:r>
      <w:r w:rsidR="00D136E4">
        <w:t xml:space="preserve">, </w:t>
      </w:r>
      <w:r>
        <w:t>foi filmado por um sistema de câmera digital para posterior análise.</w:t>
      </w:r>
    </w:p>
    <w:p w14:paraId="37D74F08" w14:textId="70447915" w:rsidR="007F1860" w:rsidRDefault="007F1860" w:rsidP="007F1860"/>
    <w:p w14:paraId="717FE88C" w14:textId="72CDC60A" w:rsidR="0069643E" w:rsidRPr="0069643E" w:rsidRDefault="0006726C" w:rsidP="009C6CB2">
      <w:pPr>
        <w:pStyle w:val="Heading2"/>
      </w:pPr>
      <w:bookmarkStart w:id="129" w:name="_Toc220367207"/>
      <w:r>
        <w:t>QUANTIFICAÇÃO</w:t>
      </w:r>
      <w:r w:rsidR="009C6CB2">
        <w:t xml:space="preserve"> INICIAL</w:t>
      </w:r>
      <w:bookmarkEnd w:id="129"/>
    </w:p>
    <w:p w14:paraId="3789F7E9" w14:textId="4E7E8EEA" w:rsidR="0006726C" w:rsidRDefault="00FA186D" w:rsidP="00FA186D">
      <w:pPr>
        <w:ind w:firstLine="720"/>
      </w:pPr>
      <w:del w:id="130" w:author="Grace Moraes" w:date="2026-01-29T17:39:00Z" w16du:dateUtc="2026-01-29T20:39:00Z">
        <w:r w:rsidDel="008B41A2">
          <w:delText>Para alcançar o objetivo de analisar objetivamente a memória social dependente de contexto, foi criada</w:delText>
        </w:r>
      </w:del>
      <w:ins w:id="131" w:author="Grace Moraes" w:date="2026-01-29T17:39:00Z" w16du:dateUtc="2026-01-29T20:39:00Z">
        <w:r w:rsidR="008B41A2">
          <w:t>Criamos</w:t>
        </w:r>
      </w:ins>
      <w:r>
        <w:t xml:space="preserve"> uma ferramenta analítica que utiliza redes neurais artificiais (especificamente o DeepLabCut) para a extração de pose, e algoritmos matemáticos subsequentes para quantificar o comportamento animal. Esta abordagem permite o cálculo preciso de métricas essenciais, como o tempo de investigação social (baseado na orientação da cabeça</w:t>
      </w:r>
      <w:del w:id="132" w:author="Grace Moraes" w:date="2026-01-29T17:40:00Z" w16du:dateUtc="2026-01-29T20:40:00Z">
        <w:r w:rsidDel="008B41A2">
          <w:delText xml:space="preserve"> em relação ao conspecífico</w:delText>
        </w:r>
      </w:del>
      <w:r>
        <w:t>) e parâmetros locomotores gerais (distância, velocidade e imobilidade), fornecendo uma descrição robusta e objetiva do desempenho do animal.</w:t>
      </w:r>
    </w:p>
    <w:p w14:paraId="78A6E4AF" w14:textId="54363581" w:rsidR="00E050AE" w:rsidRDefault="00E050AE" w:rsidP="00E050AE">
      <w:pPr>
        <w:ind w:firstLine="720"/>
      </w:pPr>
      <w:r>
        <w:t xml:space="preserve">Para automatizar a quantificação do comportamento, foi desenvolvida uma ferramenta de software personalizada. A sua interface gráfica (GUI) foi encapsulada usando PySide6, uma biblioteca Python para a criação de interfaces de usuário Qt. Esta interface funciona como um </w:t>
      </w:r>
      <w:r w:rsidR="00A85530">
        <w:t xml:space="preserve">invólucro (do inglês: </w:t>
      </w:r>
      <w:proofErr w:type="spellStart"/>
      <w:r w:rsidR="00A85530">
        <w:rPr>
          <w:i/>
          <w:iCs/>
        </w:rPr>
        <w:t>wrapper</w:t>
      </w:r>
      <w:proofErr w:type="spellEnd"/>
      <w:r w:rsidR="00A85530">
        <w:rPr>
          <w:i/>
          <w:iCs/>
        </w:rPr>
        <w:t>)</w:t>
      </w:r>
      <w:r>
        <w:t xml:space="preserve"> que gerencia um </w:t>
      </w:r>
      <w:r w:rsidR="0061715F">
        <w:t>fluxo de análise</w:t>
      </w:r>
      <w:r>
        <w:t xml:space="preserve"> em duas etapas: primeiramente, a extração de coordenadas de pose a partir dos vídeos e, subsequentemente, o cálculo de métricas comportamentais (como tempo de investigação e locomoção) a partir dessas coordenadas.</w:t>
      </w:r>
    </w:p>
    <w:p w14:paraId="7B9528B1" w14:textId="57B3F285" w:rsidR="00E050AE" w:rsidRDefault="00E050AE" w:rsidP="00E050AE">
      <w:pPr>
        <w:ind w:firstLine="720"/>
      </w:pPr>
      <w:r>
        <w:t xml:space="preserve">A primeira etapa, a estimativa de pose, foi implementada utilizando o DeepLabCut </w:t>
      </w:r>
      <w:r w:rsidR="008C3239">
        <w:fldChar w:fldCharType="begin"/>
      </w:r>
      <w:r w:rsidR="008C3239">
        <w:instrText xml:space="preserve"> ADDIN ZOTERO_ITEM CSL_CITATION {"citationID":"JGcwsnA5","properties":{"formattedCitation":"(Mathis et al., 2018)","plainCitation":"(Mathis et al., 2018)","noteIndex":0},"citationItems":[{"id":3887,"uris":["http://zotero.org/users/7052761/items/CTYTY6NA","http://zotero.org/users/7052761/items/BI7XCLPB"],"itemData":{"id":3887,"type":"article-journal","abstract":"Quantifying behavior is crucial for many applications in neuroscience. Videography provides easy methods for the observation and recording of animal behavior in diverse settings, yet extracting particular aspects of a behavior for further analysis can be highly time consuming. In motor control studies, humans or other animals are often marked with reflective markers to assist with computer-based tracking, but markers are intrusive, and the number and location of the markers must be determined a priori. Here we present an efficient method for markerless pose estimation based on transfer learning with deep neural networks that achieves excellent results with minimal training data. We demonstrate the versatility of this framework by tracking various body parts in multiple species across a broad collection of behaviors. Remarkably, even when only a small number of frames are labeled (~200), the algorithm achieves excellent tracking performance on test frames that is comparable to human accuracy.","container-title":"Nature Neuroscience","DOI":"10.1038/s41593-018-0209-y","ISSN":"1546-1726","issue":"9","journalAbbreviation":"Nat Neurosci","language":"en","license":"2018 The Author(s)","note":"publisher: Nature Publishing Group","page":"1281-1289","source":"www.nature.com","title":"DeepLabCut: markerless pose estimation of user-defined body parts with deep learning","title-short":"DeepLabCut","volume":"21","author":[{"family":"Mathis","given":"Alexander"},{"family":"Mamidanna","given":"Pranav"},{"family":"Cury","given":"Kevin M."},{"family":"Abe","given":"Taiga"},{"family":"Murthy","given":"Venkatesh N."},{"family":"Mathis","given":"Mackenzie Weygandt"},{"family":"Bethge","given":"Matthias"}],"issued":{"date-parts":[["2018",9]]}}}],"schema":"https://github.com/citation-style-language/schema/raw/master/csl-citation.json"} </w:instrText>
      </w:r>
      <w:r w:rsidR="008C3239">
        <w:fldChar w:fldCharType="separate"/>
      </w:r>
      <w:r w:rsidR="008C3239" w:rsidRPr="008C3239">
        <w:rPr>
          <w:rFonts w:cs="Arial"/>
        </w:rPr>
        <w:t>(Mathis et al., 2018)</w:t>
      </w:r>
      <w:r w:rsidR="008C3239">
        <w:fldChar w:fldCharType="end"/>
      </w:r>
      <w:r>
        <w:t>, um software de código aberto para estimativa de pose animal sem marcadores. O DLC é um framework que aplica o aprendizado por transferência (</w:t>
      </w:r>
      <w:r w:rsidR="0061715F">
        <w:t xml:space="preserve">do inglês: </w:t>
      </w:r>
      <w:proofErr w:type="spellStart"/>
      <w:r w:rsidRPr="0061715F">
        <w:rPr>
          <w:i/>
          <w:iCs/>
        </w:rPr>
        <w:t>transfer</w:t>
      </w:r>
      <w:proofErr w:type="spellEnd"/>
      <w:r w:rsidRPr="0061715F">
        <w:rPr>
          <w:i/>
          <w:iCs/>
        </w:rPr>
        <w:t xml:space="preserve"> learning</w:t>
      </w:r>
      <w:r>
        <w:t xml:space="preserve">) a redes neurais profundas pré-treinadas. Especificamente, foi utilizada uma rede neural com a arquitetura ResNet-50 </w:t>
      </w:r>
      <w:r w:rsidR="008C3239">
        <w:fldChar w:fldCharType="begin"/>
      </w:r>
      <w:r w:rsidR="008C3239">
        <w:instrText xml:space="preserve"> ADDIN ZOTERO_ITEM CSL_CITATION {"citationID":"85pzS1VL","properties":{"formattedCitation":"(He et al., 2016)","plainCitation":"(He et al., 2016)","noteIndex":0},"citationItems":[{"id":3934,"uris":["http://zotero.org/users/7052761/items/FVNSN6Q9"],"itemData":{"id":3934,"type":"paper-conference","abstract":"Deeper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segmentation.","container-title":"2016 IEEE Conference on Computer Vision and Pattern Recognition (CVPR)","DOI":"10.1109/CVPR.2016.90","event-title":"2016 IEEE Conference on Computer Vision and Pattern Recognition (CVPR)","note":"ISSN: 1063-6919","page":"770-778","source":"IEEE Xplore","title":"Deep Residual Learning for Image Recognition","URL":"https://ieeexplore.ieee.org/document/7780459","author":[{"family":"He","given":"Kaiming"},{"family":"Zhang","given":"Xiangyu"},{"family":"Ren","given":"Shaoqing"},{"family":"Sun","given":"Jian"}],"accessed":{"date-parts":[["2026",1,27]]},"issued":{"date-parts":[["2016",6]]}}}],"schema":"https://github.com/citation-style-language/schema/raw/master/csl-citation.json"} </w:instrText>
      </w:r>
      <w:r w:rsidR="008C3239">
        <w:fldChar w:fldCharType="separate"/>
      </w:r>
      <w:r w:rsidR="008C3239" w:rsidRPr="008C3239">
        <w:rPr>
          <w:rFonts w:cs="Arial"/>
        </w:rPr>
        <w:t>(He et al., 2016)</w:t>
      </w:r>
      <w:r w:rsidR="008C3239">
        <w:fldChar w:fldCharType="end"/>
      </w:r>
      <w:r>
        <w:t xml:space="preserve">, que foi pré-treinada no extenso banco de dados de imagens </w:t>
      </w:r>
      <w:proofErr w:type="spellStart"/>
      <w:r w:rsidRPr="0061715F">
        <w:rPr>
          <w:i/>
          <w:iCs/>
        </w:rPr>
        <w:t>ImageNet</w:t>
      </w:r>
      <w:proofErr w:type="spellEnd"/>
      <w:r w:rsidR="008C3239">
        <w:t xml:space="preserve"> </w:t>
      </w:r>
      <w:r w:rsidR="008C3239">
        <w:fldChar w:fldCharType="begin"/>
      </w:r>
      <w:r w:rsidR="008C3239">
        <w:instrText xml:space="preserve"> ADDIN ZOTERO_ITEM CSL_CITATION {"citationID":"hyjotLif","properties":{"formattedCitation":"(Deng et al., 2009)","plainCitation":"(Deng et al., 2009)","noteIndex":0},"citationItems":[{"id":3937,"uris":["http://zotero.org/users/7052761/items/VLGD6KFZ"],"itemData":{"id":3937,"type":"paper-conference","abstract":"The explosion of image data on the Internet has the potential to foster more sophisticated and robust models and algorithms to index, retrieve, organize and interact with images and multimedia data. But exactly how such data can be harnessed and organized remains a critical problem. We introduce here a new database called “ImageNet”, a large-scale ontology of images built upon the backbone of the WordNet structure. ImageNet aims to populate the majority of the 80,000 synsets of WordNet with an average of 500–1000 clean and full resolution images. This will result in tens of millions of annotated images organized by the semantic hierarchy of WordNet. This paper offers a detailed analysis of ImageNet in its current state: 12 subtrees with 5247 synsets and 3.2 million images in total. We show that ImageNet is much larger in scale and diversity and much more accurate than the current image datasets. Constructing such a large-scale database is a challenging task. We describe the data collection scheme with Amazon Mechanical Turk. Lastly, we illustrate the usefulness of ImageNet through three simple applications in object recognition, image classification and automatic object clustering. We hope that the scale, accuracy, diversity and hierarchical structure of ImageNet can offer unparalleled opportunities to researchers in the computer vision community and beyond.","container-title":"2009 IEEE Conference on Computer Vision and Pattern Recognition","DOI":"10.1109/CVPR.2009.5206848","event-title":"2009 IEEE Conference on Computer Vision and Pattern Recognition","note":"ISSN: 1063-6919","page":"248-255","source":"IEEE Xplore","title":"ImageNet: A large-scale hierarchical image database","title-short":"ImageNet","URL":"https://ieeexplore.ieee.org/document/5206848","author":[{"family":"Deng","given":"Jia"},{"family":"Dong","given":"Wei"},{"family":"Socher","given":"Richard"},{"family":"Li","given":"Li-Jia"},{"family":"Li","given":"Kai"},{"family":"Fei-Fei","given":"Li"}],"accessed":{"date-parts":[["2026",1,27]]},"issued":{"date-parts":[["2009",6]]}}}],"schema":"https://github.com/citation-style-language/schema/raw/master/csl-citation.json"} </w:instrText>
      </w:r>
      <w:r w:rsidR="008C3239">
        <w:fldChar w:fldCharType="separate"/>
      </w:r>
      <w:r w:rsidR="008C3239" w:rsidRPr="008C3239">
        <w:rPr>
          <w:rFonts w:cs="Arial"/>
        </w:rPr>
        <w:t>(Deng et al., 2009)</w:t>
      </w:r>
      <w:r w:rsidR="008C3239">
        <w:fldChar w:fldCharType="end"/>
      </w:r>
      <w:r>
        <w:t xml:space="preserve">, permitindo que a rede aprenda características visuais robustas antes de ser especializada na tarefa de detecção de animais. </w:t>
      </w:r>
    </w:p>
    <w:p w14:paraId="0D59F8BE" w14:textId="0D277884" w:rsidR="00C4787C" w:rsidRDefault="00C4787C" w:rsidP="00C4787C">
      <w:pPr>
        <w:ind w:firstLine="720"/>
      </w:pPr>
      <w:r>
        <w:t xml:space="preserve">O processo de treinamento do modelo DLC (detalhado na Figura </w:t>
      </w:r>
      <w:r w:rsidR="00D136E4">
        <w:t>4</w:t>
      </w:r>
      <w:r>
        <w:t xml:space="preserve">) iniciou-se com a extração de quadros (frames) estáticos dos vídeos comportamentais. Um conjunto desses quadros foi então rotulado manualmente, anotando-se a localização de </w:t>
      </w:r>
      <w:proofErr w:type="spellStart"/>
      <w:r>
        <w:t>pontos-chave</w:t>
      </w:r>
      <w:proofErr w:type="spellEnd"/>
      <w:r>
        <w:t xml:space="preserve"> (</w:t>
      </w:r>
      <w:proofErr w:type="spellStart"/>
      <w:r>
        <w:t>ex</w:t>
      </w:r>
      <w:proofErr w:type="spellEnd"/>
      <w:r>
        <w:t>: focinho, orelhas, centro e base da cauda). Esta rede ResNet-50 pré-treinada foi, então, "afunilada" (</w:t>
      </w:r>
      <w:r w:rsidR="0061715F">
        <w:t xml:space="preserve">do inglês: </w:t>
      </w:r>
      <w:r w:rsidRPr="0061715F">
        <w:rPr>
          <w:i/>
          <w:iCs/>
        </w:rPr>
        <w:t>fine-</w:t>
      </w:r>
      <w:proofErr w:type="spellStart"/>
      <w:r w:rsidRPr="0061715F">
        <w:rPr>
          <w:i/>
          <w:iCs/>
        </w:rPr>
        <w:t>tuned</w:t>
      </w:r>
      <w:proofErr w:type="spellEnd"/>
      <w:r>
        <w:t>) utilizando esses quadros rotulados, especializando-a para identificar com precisão os pontos-chave dos animais neste contexto experimental específico.</w:t>
      </w:r>
    </w:p>
    <w:p w14:paraId="1932BDF1" w14:textId="436B7ABD" w:rsidR="0076280B" w:rsidRDefault="00C4787C" w:rsidP="00233586">
      <w:pPr>
        <w:ind w:firstLine="720"/>
      </w:pPr>
      <w:r>
        <w:lastRenderedPageBreak/>
        <w:t>Após o treinamento, o modelo DLC foi utilizado para analisar todos os vídeos experimentais, gerando um conjunto de dados de coordenadas (x, y) e a probabilidade de confiança para cada ponto</w:t>
      </w:r>
      <w:r w:rsidR="0061715F">
        <w:t>s</w:t>
      </w:r>
      <w:r>
        <w:t>-chave em cada quadro. Esse conjunto de dados de alta resolução, que representa a postura e a posição do animal ao longo do tempo, serviu como a entrada de dados para a segunda etapa do pipeline: o cálculo algorítmico das métricas comportamentais, descrito a seguir.</w:t>
      </w:r>
    </w:p>
    <w:p w14:paraId="0D537F71" w14:textId="73E855D2" w:rsidR="00C4787C" w:rsidRDefault="00F1516F" w:rsidP="00C4787C">
      <w:r>
        <w:rPr>
          <w:noProof/>
        </w:rPr>
        <w:drawing>
          <wp:inline distT="0" distB="0" distL="0" distR="0" wp14:anchorId="33315E70" wp14:editId="2E90F2A7">
            <wp:extent cx="5943600" cy="3343275"/>
            <wp:effectExtent l="0" t="0" r="0" b="9525"/>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943600" cy="3343275"/>
                    </a:xfrm>
                    <a:prstGeom prst="rect">
                      <a:avLst/>
                    </a:prstGeom>
                  </pic:spPr>
                </pic:pic>
              </a:graphicData>
            </a:graphic>
          </wp:inline>
        </w:drawing>
      </w:r>
    </w:p>
    <w:p w14:paraId="7126B0D3" w14:textId="2CAFDC4F" w:rsidR="0006726C" w:rsidRPr="00346DE5" w:rsidRDefault="00346DE5" w:rsidP="00346DE5">
      <w:pPr>
        <w:pStyle w:val="Caption"/>
        <w:rPr>
          <w:color w:val="000000" w:themeColor="text1"/>
          <w:sz w:val="20"/>
          <w:szCs w:val="20"/>
        </w:rPr>
      </w:pPr>
      <w:bookmarkStart w:id="133" w:name="_Toc220402039"/>
      <w:r w:rsidRPr="00346DE5">
        <w:rPr>
          <w:color w:val="000000" w:themeColor="text1"/>
          <w:sz w:val="20"/>
          <w:szCs w:val="20"/>
        </w:rPr>
        <w:t xml:space="preserve">Figura </w:t>
      </w:r>
      <w:r w:rsidRPr="00346DE5">
        <w:rPr>
          <w:color w:val="000000" w:themeColor="text1"/>
          <w:sz w:val="20"/>
          <w:szCs w:val="20"/>
        </w:rPr>
        <w:fldChar w:fldCharType="begin"/>
      </w:r>
      <w:r w:rsidRPr="00346DE5">
        <w:rPr>
          <w:color w:val="000000" w:themeColor="text1"/>
          <w:sz w:val="20"/>
          <w:szCs w:val="20"/>
        </w:rPr>
        <w:instrText xml:space="preserve"> SEQ Figura \* ARABIC </w:instrText>
      </w:r>
      <w:r w:rsidRPr="00346DE5">
        <w:rPr>
          <w:color w:val="000000" w:themeColor="text1"/>
          <w:sz w:val="20"/>
          <w:szCs w:val="20"/>
        </w:rPr>
        <w:fldChar w:fldCharType="separate"/>
      </w:r>
      <w:r w:rsidR="000E4C1B">
        <w:rPr>
          <w:noProof/>
          <w:color w:val="000000" w:themeColor="text1"/>
          <w:sz w:val="20"/>
          <w:szCs w:val="20"/>
        </w:rPr>
        <w:t>4</w:t>
      </w:r>
      <w:r w:rsidRPr="00346DE5">
        <w:rPr>
          <w:color w:val="000000" w:themeColor="text1"/>
          <w:sz w:val="20"/>
          <w:szCs w:val="20"/>
        </w:rPr>
        <w:fldChar w:fldCharType="end"/>
      </w:r>
      <w:r w:rsidRPr="00346DE5">
        <w:rPr>
          <w:color w:val="000000" w:themeColor="text1"/>
          <w:sz w:val="20"/>
          <w:szCs w:val="20"/>
        </w:rPr>
        <w:t xml:space="preserve"> - Fluxo de trabalho para estimativa de pose </w:t>
      </w:r>
      <w:r w:rsidR="00BE055F">
        <w:rPr>
          <w:color w:val="000000" w:themeColor="text1"/>
          <w:sz w:val="20"/>
          <w:szCs w:val="20"/>
        </w:rPr>
        <w:t>a</w:t>
      </w:r>
      <w:r w:rsidRPr="00346DE5">
        <w:rPr>
          <w:color w:val="000000" w:themeColor="text1"/>
          <w:sz w:val="20"/>
          <w:szCs w:val="20"/>
        </w:rPr>
        <w:t xml:space="preserve"> partir de vídeos. </w:t>
      </w:r>
      <w:r w:rsidR="0076280B" w:rsidRPr="00346DE5">
        <w:rPr>
          <w:color w:val="000000" w:themeColor="text1"/>
          <w:sz w:val="20"/>
          <w:szCs w:val="20"/>
        </w:rPr>
        <w:t>O procedimento inicia-se com a definição do contexto experimental e dos parâmetros do projeto, incluindo o tamanho do conjunto de treinamento, a partir da extração de quadros estáticos dos vídeos. Os quadros selecionados são manualmente rotulados por anotadores humanos, que identificam pontos-chave corporais de interesse. Os dados rotulados são então organizados e divididos em conjuntos de treinamento e validação, utilizados para o ajuste e avaliação do modelo. Após o treinamento, a rede neural é aplicada a novos vídeos para estimar a pose e avaliar a capacidade de generalização, possibilitando a extração quantitativa de padrões comportamentais.</w:t>
      </w:r>
      <w:bookmarkEnd w:id="133"/>
    </w:p>
    <w:p w14:paraId="35CCEE87" w14:textId="77777777" w:rsidR="00C4787C" w:rsidRPr="0006726C" w:rsidRDefault="00C4787C" w:rsidP="0006726C">
      <w:pPr>
        <w:rPr>
          <w:i/>
          <w:iCs/>
          <w:sz w:val="18"/>
          <w:szCs w:val="18"/>
        </w:rPr>
      </w:pPr>
    </w:p>
    <w:p w14:paraId="19B6F0F5" w14:textId="00C3DBEC" w:rsidR="00C4787C" w:rsidRDefault="00C4787C" w:rsidP="00C4787C">
      <w:pPr>
        <w:ind w:firstLine="720"/>
      </w:pPr>
      <w:r>
        <w:t>Especificamente, foram rotulados 800 quadros extraídos de 24 vídeos, divididos em um conjunto de 95% para treinamento e 5% para validação. Utilizou-se a arquitetura ResNet-50 com parâmetros padrão, treinada por 600.000 iterações (1 embaralhamento). O modelo final atingiu um erro de teste de 0,2 pixels e um erro de treino de 0,4 pixels (para imagens de 608x610 pixels), demonstrando alta precisão. Para as análises subsequentes, foi aplicado um limiar de confiança (</w:t>
      </w:r>
      <w:r w:rsidR="0061715F">
        <w:t xml:space="preserve">do inglês: </w:t>
      </w:r>
      <w:r w:rsidRPr="0061715F">
        <w:rPr>
          <w:i/>
          <w:iCs/>
        </w:rPr>
        <w:t>p-</w:t>
      </w:r>
      <w:proofErr w:type="spellStart"/>
      <w:r w:rsidRPr="0061715F">
        <w:rPr>
          <w:i/>
          <w:iCs/>
        </w:rPr>
        <w:t>cutoff</w:t>
      </w:r>
      <w:proofErr w:type="spellEnd"/>
      <w:r>
        <w:t xml:space="preserve">) de 0,6 para filtrar </w:t>
      </w:r>
      <w:r>
        <w:lastRenderedPageBreak/>
        <w:t>coordenadas de baixa probabilidade, garantindo que apenas localizações de alta confiança fossem usadas.</w:t>
      </w:r>
    </w:p>
    <w:p w14:paraId="25784621" w14:textId="1BFA3602" w:rsidR="00C4787C" w:rsidRDefault="00C4787C" w:rsidP="00C4787C">
      <w:pPr>
        <w:ind w:firstLine="720"/>
      </w:pPr>
      <w:r>
        <w:t xml:space="preserve">Esta rede neural treinada e validada foi então utilizada para analisar todos os vídeos experimentais. A saída bruta deste processo consiste em um arquivo de dados contendo as coordenadas e a probabilidade de confiança para cada </w:t>
      </w:r>
      <w:proofErr w:type="spellStart"/>
      <w:r>
        <w:t>ponto-chave</w:t>
      </w:r>
      <w:proofErr w:type="spellEnd"/>
      <w:r>
        <w:t xml:space="preserve"> (focinho, orelhas, etc.) em cada quadro do vídeo. Este conjunto de dados de alta resolução serve como o input para a segunda etapa do pipeline de análise, que é executada pela interface PySide6: um script Python personalizado, responsável por traduzir esses dados de pose brutos em métricas comportamentais quantificáveis.</w:t>
      </w:r>
    </w:p>
    <w:p w14:paraId="01927D5A" w14:textId="04927E5C" w:rsidR="00C4787C" w:rsidRDefault="00C4787C" w:rsidP="00C4787C">
      <w:pPr>
        <w:ind w:firstLine="720"/>
      </w:pPr>
      <w:r>
        <w:t>A partir desta análise algorítmica, o script gera as seguintes métricas finais para cada sessão experimental: tempo de investigação total (s), tempo total de movimentação (s), tempo total de imobilidade (s), distância total percorrida (cm) e velocidade média (cm</w:t>
      </w:r>
      <w:r>
        <w:rPr>
          <w:rFonts w:ascii="Cambria Math" w:hAnsi="Cambria Math" w:cs="Cambria Math"/>
        </w:rPr>
        <w:t>⋅</w:t>
      </w:r>
      <w:r>
        <w:t>s</w:t>
      </w:r>
      <w:r>
        <w:rPr>
          <w:rFonts w:cs="Arial"/>
        </w:rPr>
        <w:t>−</w:t>
      </w:r>
      <w:r>
        <w:t>1). Os c</w:t>
      </w:r>
      <w:r>
        <w:rPr>
          <w:rFonts w:cs="Arial"/>
        </w:rPr>
        <w:t>á</w:t>
      </w:r>
      <w:r>
        <w:t>lculos espec</w:t>
      </w:r>
      <w:r>
        <w:rPr>
          <w:rFonts w:cs="Arial"/>
        </w:rPr>
        <w:t>í</w:t>
      </w:r>
      <w:r>
        <w:t>ficos para as principais m</w:t>
      </w:r>
      <w:r>
        <w:rPr>
          <w:rFonts w:cs="Arial"/>
        </w:rPr>
        <w:t>é</w:t>
      </w:r>
      <w:r>
        <w:t>tricas s</w:t>
      </w:r>
      <w:r>
        <w:rPr>
          <w:rFonts w:cs="Arial"/>
        </w:rPr>
        <w:t>ã</w:t>
      </w:r>
      <w:r>
        <w:t>o detalhados a seguir.</w:t>
      </w:r>
    </w:p>
    <w:p w14:paraId="23F0CE60" w14:textId="18E67134" w:rsidR="0006726C" w:rsidRDefault="00C4787C" w:rsidP="00C4787C">
      <w:pPr>
        <w:ind w:firstLine="720"/>
      </w:pPr>
      <w:r>
        <w:t xml:space="preserve">O tempo de investigação, a métrica central, é calculado </w:t>
      </w:r>
      <w:del w:id="134" w:author="Grace Moraes" w:date="2026-02-01T07:43:00Z" w16du:dateUtc="2026-02-01T10:43:00Z">
        <w:r w:rsidDel="00BB078B">
          <w:delText xml:space="preserve">através </w:delText>
        </w:r>
      </w:del>
      <w:ins w:id="135" w:author="Grace Moraes" w:date="2026-02-01T07:43:00Z" w16du:dateUtc="2026-02-01T10:43:00Z">
        <w:r w:rsidR="00BB078B">
          <w:t>por</w:t>
        </w:r>
        <w:r w:rsidR="00BB078B">
          <w:t xml:space="preserve"> </w:t>
        </w:r>
      </w:ins>
      <w:del w:id="136" w:author="Grace Moraes" w:date="2026-02-01T07:43:00Z" w16du:dateUtc="2026-02-01T10:43:00Z">
        <w:r w:rsidDel="00BB078B">
          <w:delText xml:space="preserve">de </w:delText>
        </w:r>
      </w:del>
      <w:r>
        <w:t xml:space="preserve">uma série de etapas geométricas. O script utiliza as coordenadas do nariz e das orelhas para definir a orientação da cabeça do animal, e compara essa orientação com as ROIs pré-definidas que delimitam os estímulos sociais. O tempo de investigação é então determinado pela detecção de "colisões" entre a região da cabeça do animal e as ROIs. A soma de todos os quadros onde uma colisão é detectada é utilizada como o tempo de investigação total. Dado que os vídeos foram gravados a 30 quadros por segundo, </w:t>
      </w:r>
      <w:r w:rsidR="0006726C">
        <w:t xml:space="preserve">a soma de todos os instantes detectados como “colisão” é utilizada como investigação total dado que uma colisão em um vídeo gravado a 30 frames por segundo nos dá um total de 33.3 milissegundos por </w:t>
      </w:r>
      <w:r w:rsidR="0061715F">
        <w:t>quadro</w:t>
      </w:r>
      <w:r w:rsidR="0006726C">
        <w:t xml:space="preserve">.  </w:t>
      </w:r>
    </w:p>
    <w:p w14:paraId="04A3069E" w14:textId="331F01AF" w:rsidR="00BC11B2" w:rsidRDefault="0006726C" w:rsidP="00351C49">
      <w:pPr>
        <w:ind w:firstLine="720"/>
      </w:pPr>
      <w:r>
        <w:t>Especificamente, o algoritmo para análise envolve o cálculo do triângulo formado pelas orelhas e focinho do animal, o estabelecimento de um limiar à frente dessa região e, por último, a detecção de “colisões” entre essa área e a ROI:</w:t>
      </w:r>
    </w:p>
    <w:p w14:paraId="47905E6E" w14:textId="77777777" w:rsidR="0053738F" w:rsidRDefault="0053738F" w:rsidP="00351C49">
      <w:pPr>
        <w:ind w:firstLine="720"/>
      </w:pPr>
    </w:p>
    <w:p w14:paraId="71402D3A" w14:textId="1D80589F" w:rsidR="00D031D3" w:rsidRDefault="008D187E" w:rsidP="004C2EDB">
      <w:pPr>
        <w:pStyle w:val="Heading3"/>
      </w:pPr>
      <w:bookmarkStart w:id="137" w:name="_Toc220367208"/>
      <w:r>
        <w:t>CÁLCULO D</w:t>
      </w:r>
      <w:r w:rsidR="00662528">
        <w:t>A GEOMETRIA DA CABEÇA</w:t>
      </w:r>
      <w:bookmarkEnd w:id="137"/>
    </w:p>
    <w:p w14:paraId="1620EEB0" w14:textId="77777777" w:rsidR="006057BE" w:rsidRPr="006057BE" w:rsidRDefault="006057BE" w:rsidP="006057BE"/>
    <w:p w14:paraId="078ACBD2" w14:textId="4632F39E" w:rsidR="00D031D3" w:rsidRDefault="00662528" w:rsidP="00D031D3">
      <w:r w:rsidRPr="00662528">
        <w:lastRenderedPageBreak/>
        <w:t>Em cada frame, a orientação da cabeça foi estimada a partir das coordenadas do focinho (N) e das duas orelhas (O1, O2), obtidas pelo DeepLabCut. A distância entre dois pontos foi calculada por distância euclidiana:</w:t>
      </w:r>
    </w:p>
    <w:p w14:paraId="72B9F63A" w14:textId="6D81AEF9" w:rsidR="00D031D3" w:rsidRDefault="00D031D3" w:rsidP="00D031D3">
      <m:oMathPara>
        <m:oMath>
          <m:r>
            <w:rPr>
              <w:rFonts w:ascii="Cambria Math" w:hAnsi="Cambria Math"/>
            </w:rPr>
            <m:t xml:space="preserve">d =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x2 - x1</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y2 - y1</m:t>
                      </m:r>
                    </m:e>
                  </m:d>
                </m:e>
                <m:sup>
                  <m:r>
                    <w:rPr>
                      <w:rFonts w:ascii="Cambria Math" w:hAnsi="Cambria Math"/>
                    </w:rPr>
                    <m:t>2</m:t>
                  </m:r>
                </m:sup>
              </m:sSup>
            </m:e>
          </m:rad>
        </m:oMath>
      </m:oMathPara>
    </w:p>
    <w:p w14:paraId="6327FF16" w14:textId="77777777" w:rsidR="00D031D3" w:rsidRDefault="00D031D3" w:rsidP="00D031D3"/>
    <w:p w14:paraId="1071DE1D" w14:textId="28048C52" w:rsidR="00D031D3" w:rsidRDefault="00662528" w:rsidP="00D031D3">
      <w:r w:rsidRPr="00662528">
        <w:t xml:space="preserve">Como medida auxiliar, calculou-se também a área do triângulo formado por (N, O1, O2) usando a fórmula de Heron, a partir do </w:t>
      </w:r>
      <w:proofErr w:type="spellStart"/>
      <w:r w:rsidRPr="00662528">
        <w:t>semiperímetro</w:t>
      </w:r>
      <w:proofErr w:type="spellEnd"/>
      <w:r>
        <w:t xml:space="preserve"> </w:t>
      </w:r>
      <m:oMath>
        <m:r>
          <w:rPr>
            <w:rFonts w:ascii="Cambria Math" w:hAnsi="Cambria Math"/>
          </w:rPr>
          <m:t>s =</m:t>
        </m:r>
        <m:f>
          <m:fPr>
            <m:ctrlPr>
              <w:rPr>
                <w:rFonts w:ascii="Cambria Math" w:hAnsi="Cambria Math"/>
                <w:i/>
              </w:rPr>
            </m:ctrlPr>
          </m:fPr>
          <m:num>
            <m:d>
              <m:dPr>
                <m:ctrlPr>
                  <w:rPr>
                    <w:rFonts w:ascii="Cambria Math" w:hAnsi="Cambria Math"/>
                    <w:i/>
                  </w:rPr>
                </m:ctrlPr>
              </m:dPr>
              <m:e>
                <m:r>
                  <w:rPr>
                    <w:rFonts w:ascii="Cambria Math" w:hAnsi="Cambria Math"/>
                  </w:rPr>
                  <m:t>a + b + c</m:t>
                </m:r>
              </m:e>
            </m:d>
          </m:num>
          <m:den>
            <m:r>
              <w:rPr>
                <w:rFonts w:ascii="Cambria Math" w:hAnsi="Cambria Math"/>
              </w:rPr>
              <m:t>2</m:t>
            </m:r>
          </m:den>
        </m:f>
      </m:oMath>
      <w:r w:rsidR="00D031D3" w:rsidRPr="00662528">
        <w:t xml:space="preserve">, </w:t>
      </w:r>
      <w:r w:rsidR="00D031D3">
        <w:t>sendo a área definida como:</w:t>
      </w:r>
    </w:p>
    <w:p w14:paraId="7B62C052" w14:textId="77777777" w:rsidR="00D031D3" w:rsidRDefault="00D031D3" w:rsidP="00D031D3"/>
    <w:p w14:paraId="1678F610" w14:textId="689F9A9D" w:rsidR="00D031D3" w:rsidRPr="00662528" w:rsidRDefault="00D031D3" w:rsidP="00D031D3">
      <w:pPr>
        <w:rPr>
          <w:rFonts w:cs="Arial"/>
        </w:rPr>
      </w:pPr>
      <m:oMathPara>
        <m:oMath>
          <m:r>
            <w:rPr>
              <w:rFonts w:ascii="Cambria Math" w:hAnsi="Cambria Math" w:cs="Arial"/>
            </w:rPr>
            <m:t xml:space="preserve">A = </m:t>
          </m:r>
          <m:rad>
            <m:radPr>
              <m:degHide m:val="1"/>
              <m:ctrlPr>
                <w:rPr>
                  <w:rFonts w:ascii="Cambria Math" w:hAnsi="Cambria Math" w:cs="Arial"/>
                  <w:i/>
                </w:rPr>
              </m:ctrlPr>
            </m:radPr>
            <m:deg/>
            <m:e>
              <m:r>
                <w:rPr>
                  <w:rFonts w:ascii="Cambria Math" w:hAnsi="Cambria Math" w:cs="Arial"/>
                </w:rPr>
                <m:t xml:space="preserve">s * </m:t>
              </m:r>
              <m:d>
                <m:dPr>
                  <m:ctrlPr>
                    <w:rPr>
                      <w:rFonts w:ascii="Cambria Math" w:hAnsi="Cambria Math" w:cs="Arial"/>
                      <w:i/>
                    </w:rPr>
                  </m:ctrlPr>
                </m:dPr>
                <m:e>
                  <m:r>
                    <w:rPr>
                      <w:rFonts w:ascii="Cambria Math" w:hAnsi="Cambria Math" w:cs="Arial"/>
                    </w:rPr>
                    <m:t>s - a</m:t>
                  </m:r>
                </m:e>
              </m:d>
              <m:r>
                <w:rPr>
                  <w:rFonts w:ascii="Cambria Math" w:hAnsi="Cambria Math" w:cs="Arial"/>
                </w:rPr>
                <m:t xml:space="preserve">* </m:t>
              </m:r>
              <m:d>
                <m:dPr>
                  <m:ctrlPr>
                    <w:rPr>
                      <w:rFonts w:ascii="Cambria Math" w:hAnsi="Cambria Math" w:cs="Arial"/>
                      <w:i/>
                    </w:rPr>
                  </m:ctrlPr>
                </m:dPr>
                <m:e>
                  <m:r>
                    <w:rPr>
                      <w:rFonts w:ascii="Cambria Math" w:hAnsi="Cambria Math" w:cs="Arial"/>
                    </w:rPr>
                    <m:t>s - b</m:t>
                  </m:r>
                </m:e>
              </m:d>
              <m:r>
                <w:rPr>
                  <w:rFonts w:ascii="Cambria Math" w:hAnsi="Cambria Math" w:cs="Arial"/>
                </w:rPr>
                <m:t xml:space="preserve">* </m:t>
              </m:r>
              <m:d>
                <m:dPr>
                  <m:ctrlPr>
                    <w:rPr>
                      <w:rFonts w:ascii="Cambria Math" w:hAnsi="Cambria Math" w:cs="Arial"/>
                      <w:i/>
                    </w:rPr>
                  </m:ctrlPr>
                </m:dPr>
                <m:e>
                  <m:r>
                    <w:rPr>
                      <w:rFonts w:ascii="Cambria Math" w:hAnsi="Cambria Math" w:cs="Arial"/>
                    </w:rPr>
                    <m:t>s - c</m:t>
                  </m:r>
                </m:e>
              </m:d>
            </m:e>
          </m:rad>
        </m:oMath>
      </m:oMathPara>
    </w:p>
    <w:p w14:paraId="3984896C" w14:textId="77777777" w:rsidR="00D031D3" w:rsidRDefault="00D031D3" w:rsidP="00D031D3"/>
    <w:p w14:paraId="7BADF183" w14:textId="09A46A72" w:rsidR="00D031D3" w:rsidRDefault="004C2EDB" w:rsidP="004C2EDB">
      <w:pPr>
        <w:pStyle w:val="Heading3"/>
      </w:pPr>
      <w:bookmarkStart w:id="138" w:name="_Toc220367209"/>
      <w:r>
        <w:t>CÁLCULO DO LIMIAR (VETOR DE INVESTIGAÇÃO)</w:t>
      </w:r>
      <w:bookmarkEnd w:id="138"/>
    </w:p>
    <w:p w14:paraId="1793CAFD" w14:textId="77777777" w:rsidR="0079664B" w:rsidRPr="004C2EDB" w:rsidRDefault="0079664B" w:rsidP="00D031D3">
      <w:pPr>
        <w:ind w:firstLine="720"/>
        <w:rPr>
          <w:rFonts w:cs="Arial"/>
        </w:rPr>
      </w:pPr>
    </w:p>
    <w:p w14:paraId="0B9AD3E5" w14:textId="56CA633A" w:rsidR="00662528" w:rsidRPr="004C2EDB" w:rsidRDefault="00662528" w:rsidP="00D031D3">
      <w:pPr>
        <w:ind w:firstLine="720"/>
        <w:rPr>
          <w:rFonts w:cs="Arial"/>
        </w:rPr>
      </w:pPr>
      <w:r w:rsidRPr="004C2EDB">
        <w:rPr>
          <w:rFonts w:cs="Arial"/>
        </w:rPr>
        <w:t xml:space="preserve">Para definir o eixo direcional da cabeça, o algoritmo usa o ponto médio entre as orelhas </w:t>
      </w:r>
      <m:oMath>
        <m:r>
          <w:rPr>
            <w:rFonts w:ascii="Cambria Math" w:hAnsi="Cambria Math" w:cs="Arial"/>
          </w:rPr>
          <m:t>M=(O1+O2)</m:t>
        </m:r>
        <m:r>
          <m:rPr>
            <m:sty m:val="p"/>
          </m:rPr>
          <w:rPr>
            <w:rFonts w:ascii="Cambria Math" w:hAnsi="Cambria Math" w:cs="Arial"/>
          </w:rPr>
          <m:t>/</m:t>
        </m:r>
        <m:r>
          <w:rPr>
            <w:rFonts w:ascii="Cambria Math" w:hAnsi="Cambria Math" w:cs="Arial"/>
          </w:rPr>
          <m:t xml:space="preserve">2 </m:t>
        </m:r>
      </m:oMath>
      <w:r w:rsidRPr="004C2EDB">
        <w:rPr>
          <w:rFonts w:cs="Arial"/>
        </w:rPr>
        <w:t xml:space="preserve">e constrói o vetor </w:t>
      </w:r>
      <m:oMath>
        <m:acc>
          <m:accPr>
            <m:chr m:val="⃗"/>
            <m:ctrlPr>
              <w:rPr>
                <w:rFonts w:ascii="Cambria Math" w:hAnsi="Cambria Math" w:cs="Arial"/>
              </w:rPr>
            </m:ctrlPr>
          </m:accPr>
          <m:e>
            <m:r>
              <w:rPr>
                <w:rFonts w:ascii="Cambria Math" w:hAnsi="Cambria Math" w:cs="Arial"/>
              </w:rPr>
              <m:t>NM</m:t>
            </m:r>
          </m:e>
        </m:acc>
      </m:oMath>
      <w:r w:rsidRPr="004C2EDB">
        <w:rPr>
          <w:rFonts w:cs="Arial"/>
        </w:rPr>
        <w:t xml:space="preserve">. A partir desse eixo, define-se um pequeno segmento colinear ao vetor, com extremidades obtidas por escalonamento proporcional do comprimento </w:t>
      </w:r>
      <m:oMath>
        <m:r>
          <m:rPr>
            <m:sty m:val="p"/>
          </m:rPr>
          <w:rPr>
            <w:rFonts w:ascii="Cambria Math" w:hAnsi="Cambria Math" w:cs="Arial"/>
          </w:rPr>
          <m:t>∣</m:t>
        </m:r>
        <m:r>
          <w:rPr>
            <w:rFonts w:ascii="Cambria Math" w:hAnsi="Cambria Math" w:cs="Arial"/>
          </w:rPr>
          <m:t>NM</m:t>
        </m:r>
        <m:r>
          <m:rPr>
            <m:sty m:val="p"/>
          </m:rPr>
          <w:rPr>
            <w:rFonts w:ascii="Cambria Math" w:hAnsi="Cambria Math" w:cs="Arial"/>
          </w:rPr>
          <m:t>∣</m:t>
        </m:r>
      </m:oMath>
      <w:r w:rsidRPr="004C2EDB">
        <w:rPr>
          <w:rFonts w:cs="Arial"/>
        </w:rPr>
        <w:t xml:space="preserve">. Na implementação, o segmento é definido por dois pontos </w:t>
      </w:r>
      <m:oMath>
        <m:r>
          <w:rPr>
            <w:rFonts w:ascii="Cambria Math" w:hAnsi="Cambria Math" w:cs="Arial"/>
          </w:rPr>
          <m:t>P</m:t>
        </m:r>
      </m:oMath>
      <w:r w:rsidRPr="004C2EDB">
        <w:rPr>
          <w:rFonts w:cs="Arial"/>
        </w:rPr>
        <w:t xml:space="preserve">e </w:t>
      </w:r>
      <m:oMath>
        <m:r>
          <w:rPr>
            <w:rFonts w:ascii="Cambria Math" w:hAnsi="Cambria Math" w:cs="Arial"/>
          </w:rPr>
          <m:t>Q</m:t>
        </m:r>
      </m:oMath>
      <w:r w:rsidRPr="004C2EDB">
        <w:rPr>
          <w:rFonts w:cs="Arial"/>
        </w:rPr>
        <w:t xml:space="preserve">, posicionados ao longo de </w:t>
      </w:r>
      <m:oMath>
        <m:acc>
          <m:accPr>
            <m:chr m:val="⃗"/>
            <m:ctrlPr>
              <w:rPr>
                <w:rFonts w:ascii="Cambria Math" w:hAnsi="Cambria Math" w:cs="Arial"/>
              </w:rPr>
            </m:ctrlPr>
          </m:accPr>
          <m:e>
            <m:r>
              <w:rPr>
                <w:rFonts w:ascii="Cambria Math" w:hAnsi="Cambria Math" w:cs="Arial"/>
              </w:rPr>
              <m:t>NM</m:t>
            </m:r>
          </m:e>
        </m:acc>
      </m:oMath>
      <w:r w:rsidR="0079664B" w:rsidRPr="004C2EDB">
        <w:rPr>
          <w:rFonts w:eastAsiaTheme="minorEastAsia" w:cs="Arial"/>
        </w:rPr>
        <w:t xml:space="preserve"> </w:t>
      </w:r>
      <w:r w:rsidRPr="004C2EDB">
        <w:rPr>
          <w:rFonts w:cs="Arial"/>
        </w:rPr>
        <w:t>a partir do focinho, formando um “segmento do focinho” usado para o teste geométrico de investigação.</w:t>
      </w:r>
    </w:p>
    <w:p w14:paraId="3FA89970" w14:textId="78849ADD" w:rsidR="00D031D3" w:rsidRPr="004C2EDB" w:rsidRDefault="004C2EDB" w:rsidP="004C2EDB">
      <w:pPr>
        <w:pStyle w:val="Heading3"/>
      </w:pPr>
      <w:bookmarkStart w:id="139" w:name="_Toc220367210"/>
      <w:r w:rsidRPr="004C2EDB">
        <w:t>DETECÇÃO DE COLISÕES (QUANTIFICAÇÃO DA INVESTIGAÇÃO)</w:t>
      </w:r>
      <w:bookmarkEnd w:id="139"/>
    </w:p>
    <w:p w14:paraId="2FAD6183" w14:textId="77777777" w:rsidR="006057BE" w:rsidRPr="006057BE" w:rsidRDefault="006057BE" w:rsidP="006057BE"/>
    <w:p w14:paraId="7ABBC38B" w14:textId="58074DBE" w:rsidR="0079664B" w:rsidRPr="0079664B" w:rsidRDefault="0079664B" w:rsidP="0079664B">
      <w:pPr>
        <w:ind w:firstLine="720"/>
        <w:rPr>
          <w:rFonts w:cs="Arial"/>
        </w:rPr>
      </w:pPr>
      <w:r w:rsidRPr="0079664B">
        <w:rPr>
          <w:rFonts w:cs="Arial"/>
        </w:rPr>
        <w:t xml:space="preserve">Cada ROI é tratada como uma circunferência com centro </w:t>
      </w:r>
      <m:oMath>
        <m:d>
          <m:dPr>
            <m:sepChr m:val=","/>
            <m:ctrlPr>
              <w:rPr>
                <w:rFonts w:ascii="Cambria Math" w:hAnsi="Cambria Math" w:cs="Arial"/>
              </w:rPr>
            </m:ctrlPr>
          </m:dPr>
          <m:e>
            <m:sSub>
              <m:sSubPr>
                <m:ctrlPr>
                  <w:rPr>
                    <w:rFonts w:ascii="Cambria Math" w:hAnsi="Cambria Math" w:cs="Arial"/>
                  </w:rPr>
                </m:ctrlPr>
              </m:sSubPr>
              <m:e>
                <m:r>
                  <w:rPr>
                    <w:rFonts w:ascii="Cambria Math" w:hAnsi="Cambria Math" w:cs="Arial"/>
                  </w:rPr>
                  <m:t>x</m:t>
                </m:r>
              </m:e>
              <m:sub>
                <m:r>
                  <w:rPr>
                    <w:rFonts w:ascii="Cambria Math" w:hAnsi="Cambria Math" w:cs="Arial"/>
                  </w:rPr>
                  <m:t>c</m:t>
                </m:r>
              </m:sub>
            </m:sSub>
          </m:e>
          <m:e>
            <m:sSub>
              <m:sSubPr>
                <m:ctrlPr>
                  <w:rPr>
                    <w:rFonts w:ascii="Cambria Math" w:hAnsi="Cambria Math" w:cs="Arial"/>
                  </w:rPr>
                </m:ctrlPr>
              </m:sSubPr>
              <m:e>
                <m:r>
                  <w:rPr>
                    <w:rFonts w:ascii="Cambria Math" w:hAnsi="Cambria Math" w:cs="Arial"/>
                  </w:rPr>
                  <m:t>y</m:t>
                </m:r>
              </m:e>
              <m:sub>
                <m:r>
                  <w:rPr>
                    <w:rFonts w:ascii="Cambria Math" w:hAnsi="Cambria Math" w:cs="Arial"/>
                  </w:rPr>
                  <m:t>c</m:t>
                </m:r>
              </m:sub>
            </m:sSub>
          </m:e>
        </m:d>
      </m:oMath>
      <w:r>
        <w:rPr>
          <w:rFonts w:eastAsiaTheme="minorEastAsia" w:cs="Arial"/>
        </w:rPr>
        <w:t xml:space="preserve"> </w:t>
      </w:r>
      <w:r w:rsidRPr="0079664B">
        <w:rPr>
          <w:rFonts w:cs="Arial"/>
        </w:rPr>
        <w:t xml:space="preserve">e raio </w:t>
      </w:r>
      <m:oMath>
        <m:r>
          <w:rPr>
            <w:rFonts w:ascii="Cambria Math" w:hAnsi="Cambria Math" w:cs="Arial"/>
          </w:rPr>
          <m:t>r</m:t>
        </m:r>
      </m:oMath>
      <w:r w:rsidRPr="0079664B">
        <w:rPr>
          <w:rFonts w:cs="Arial"/>
        </w:rPr>
        <w:t>. O raio é obtido a partir do arquivo de ROI</w:t>
      </w:r>
      <w:r>
        <w:rPr>
          <w:rFonts w:cs="Arial"/>
        </w:rPr>
        <w:t xml:space="preserve"> (círculo com centro e diâmetro) desenhado no programa Fiji</w:t>
      </w:r>
      <w:r w:rsidRPr="0079664B">
        <w:rPr>
          <w:rFonts w:cs="Arial"/>
        </w:rPr>
        <w:t xml:space="preserve"> </w:t>
      </w:r>
      <w:r>
        <w:rPr>
          <w:rFonts w:cs="Arial"/>
        </w:rPr>
        <w:t xml:space="preserve">com o ImageJ2 incluso </w:t>
      </w:r>
      <w:r w:rsidRPr="0079664B">
        <w:rPr>
          <w:rFonts w:cs="Arial"/>
        </w:rPr>
        <w:t xml:space="preserve">e definido </w:t>
      </w:r>
      <w:r>
        <w:rPr>
          <w:rFonts w:cs="Arial"/>
        </w:rPr>
        <w:t>no código com</w:t>
      </w:r>
      <w:r w:rsidRPr="0079664B">
        <w:rPr>
          <w:rFonts w:cs="Arial"/>
        </w:rPr>
        <w:t xml:space="preserve"> </w:t>
      </w:r>
      <m:oMath>
        <m:r>
          <w:rPr>
            <w:rFonts w:ascii="Cambria Math" w:hAnsi="Cambria Math" w:cs="Arial"/>
          </w:rPr>
          <m:t>r=D</m:t>
        </m:r>
        <m:r>
          <m:rPr>
            <m:sty m:val="p"/>
          </m:rPr>
          <w:rPr>
            <w:rFonts w:ascii="Cambria Math" w:hAnsi="Cambria Math" w:cs="Arial"/>
          </w:rPr>
          <m:t>/</m:t>
        </m:r>
        <m:r>
          <w:rPr>
            <w:rFonts w:ascii="Cambria Math" w:hAnsi="Cambria Math" w:cs="Arial"/>
          </w:rPr>
          <m:t>2</m:t>
        </m:r>
      </m:oMath>
      <w:r w:rsidRPr="0079664B">
        <w:rPr>
          <w:rFonts w:cs="Arial"/>
        </w:rPr>
        <w:t xml:space="preserve">, onde </w:t>
      </w:r>
      <m:oMath>
        <m:r>
          <w:rPr>
            <w:rFonts w:ascii="Cambria Math" w:hAnsi="Cambria Math" w:cs="Arial"/>
          </w:rPr>
          <m:t>D</m:t>
        </m:r>
      </m:oMath>
      <w:r>
        <w:rPr>
          <w:rFonts w:eastAsiaTheme="minorEastAsia" w:cs="Arial"/>
        </w:rPr>
        <w:t xml:space="preserve"> </w:t>
      </w:r>
      <w:r w:rsidRPr="0079664B">
        <w:rPr>
          <w:rFonts w:cs="Arial"/>
        </w:rPr>
        <w:t>é a média entre largura e altura</w:t>
      </w:r>
      <w:r>
        <w:rPr>
          <w:rFonts w:cs="Arial"/>
        </w:rPr>
        <w:t xml:space="preserve"> para casos onde o usuário não desenha um círculo perfeitamente com a função do programa.</w:t>
      </w:r>
      <w:r w:rsidRPr="0079664B">
        <w:rPr>
          <w:rFonts w:cs="Arial"/>
        </w:rPr>
        <w:t xml:space="preserve"> </w:t>
      </w:r>
    </w:p>
    <w:p w14:paraId="72B4C192" w14:textId="2B3E687D" w:rsidR="0079664B" w:rsidRPr="0079664B" w:rsidRDefault="0079664B" w:rsidP="0079664B">
      <w:pPr>
        <w:ind w:firstLine="720"/>
        <w:rPr>
          <w:rFonts w:cs="Arial"/>
        </w:rPr>
      </w:pPr>
      <w:r w:rsidRPr="0079664B">
        <w:rPr>
          <w:rFonts w:cs="Arial"/>
        </w:rPr>
        <w:t xml:space="preserve">A investigação social é então quantificada frame-a-frame pela verificação de interseção entre o segmento </w:t>
      </w:r>
      <m:oMath>
        <m:acc>
          <m:accPr>
            <m:chr m:val="‾"/>
            <m:ctrlPr>
              <w:rPr>
                <w:rFonts w:ascii="Cambria Math" w:hAnsi="Cambria Math" w:cs="Arial"/>
              </w:rPr>
            </m:ctrlPr>
          </m:accPr>
          <m:e>
            <m:r>
              <w:rPr>
                <w:rFonts w:ascii="Cambria Math" w:hAnsi="Cambria Math" w:cs="Arial"/>
              </w:rPr>
              <m:t>PQ</m:t>
            </m:r>
          </m:e>
        </m:acc>
      </m:oMath>
      <w:r>
        <w:rPr>
          <w:rFonts w:eastAsiaTheme="minorEastAsia" w:cs="Arial"/>
        </w:rPr>
        <w:t xml:space="preserve"> </w:t>
      </w:r>
      <w:r w:rsidRPr="0079664B">
        <w:rPr>
          <w:rFonts w:cs="Arial"/>
        </w:rPr>
        <w:t xml:space="preserve">e a circunferência da ROI. A colisão é detectada quando existe solução real para a interseção segmento–circunferência (discriminante </w:t>
      </w:r>
      <m:oMath>
        <m:r>
          <w:rPr>
            <w:rFonts w:ascii="Cambria Math" w:hAnsi="Cambria Math" w:cs="Arial"/>
          </w:rPr>
          <m:t>≥0</m:t>
        </m:r>
      </m:oMath>
      <w:r w:rsidRPr="0079664B">
        <w:rPr>
          <w:rFonts w:cs="Arial"/>
        </w:rPr>
        <w:t xml:space="preserve">), e, quando presente, o algoritmo registra os pontos de interseção. </w:t>
      </w:r>
    </w:p>
    <w:p w14:paraId="7CA5E0F3" w14:textId="4E2D41A2" w:rsidR="00351C49" w:rsidRPr="0079664B" w:rsidRDefault="0079664B" w:rsidP="0079664B">
      <w:pPr>
        <w:ind w:firstLine="720"/>
        <w:rPr>
          <w:rFonts w:cs="Arial"/>
        </w:rPr>
      </w:pPr>
      <w:r w:rsidRPr="0079664B">
        <w:rPr>
          <w:rFonts w:cs="Arial"/>
        </w:rPr>
        <w:lastRenderedPageBreak/>
        <w:t xml:space="preserve">O tempo total de investigação (s) é calculado como o número de frames classificados com colisão multiplicado por </w:t>
      </w:r>
      <m:oMath>
        <m:r>
          <w:rPr>
            <w:rFonts w:ascii="Cambria Math" w:hAnsi="Cambria Math" w:cs="Arial"/>
          </w:rPr>
          <m:t>1</m:t>
        </m:r>
        <m:r>
          <m:rPr>
            <m:sty m:val="p"/>
          </m:rPr>
          <w:rPr>
            <w:rFonts w:ascii="Cambria Math" w:hAnsi="Cambria Math" w:cs="Arial"/>
          </w:rPr>
          <m:t>/</m:t>
        </m:r>
        <m:r>
          <m:rPr>
            <m:nor/>
          </m:rPr>
          <w:rPr>
            <w:rFonts w:cs="Arial"/>
          </w:rPr>
          <m:t>fps</m:t>
        </m:r>
      </m:oMath>
      <w:r w:rsidRPr="0079664B">
        <w:rPr>
          <w:rFonts w:eastAsiaTheme="minorEastAsia" w:cs="Arial"/>
        </w:rPr>
        <w:t xml:space="preserve"> </w:t>
      </w:r>
      <w:r w:rsidRPr="0079664B">
        <w:rPr>
          <w:rFonts w:cs="Arial"/>
        </w:rPr>
        <w:t xml:space="preserve">(nos experimentos, 30 </w:t>
      </w:r>
      <w:proofErr w:type="spellStart"/>
      <w:r w:rsidRPr="0079664B">
        <w:rPr>
          <w:rFonts w:cs="Arial"/>
        </w:rPr>
        <w:t>fps</w:t>
      </w:r>
      <w:proofErr w:type="spellEnd"/>
      <w:r w:rsidRPr="0079664B">
        <w:rPr>
          <w:rFonts w:cs="Arial"/>
        </w:rPr>
        <w:t>).</w:t>
      </w:r>
    </w:p>
    <w:p w14:paraId="6D686CF6" w14:textId="77777777" w:rsidR="0079664B" w:rsidRDefault="0079664B" w:rsidP="0079664B">
      <w:pPr>
        <w:ind w:firstLine="720"/>
      </w:pPr>
    </w:p>
    <w:p w14:paraId="28A2F766" w14:textId="623420F2" w:rsidR="00351C49" w:rsidRPr="004C2EDB" w:rsidRDefault="004C2EDB" w:rsidP="004C2EDB">
      <w:pPr>
        <w:pStyle w:val="Heading3"/>
      </w:pPr>
      <w:bookmarkStart w:id="140" w:name="_Toc220367211"/>
      <w:r w:rsidRPr="004C2EDB">
        <w:rPr>
          <w:caps w:val="0"/>
        </w:rPr>
        <w:t>ANÁLISE DE ATIVIDADE LOCOMOTORA</w:t>
      </w:r>
      <w:bookmarkEnd w:id="140"/>
    </w:p>
    <w:p w14:paraId="0EF9D056" w14:textId="77777777" w:rsidR="00351C49" w:rsidRDefault="00351C49" w:rsidP="00351C49"/>
    <w:p w14:paraId="20BA2346" w14:textId="0C836390" w:rsidR="00351C49" w:rsidRDefault="0079664B" w:rsidP="006057BE">
      <w:pPr>
        <w:ind w:firstLine="720"/>
      </w:pPr>
      <w:r w:rsidRPr="0079664B">
        <w:t>A locomoção é estimada a partir do ponto central do animal (centro), com conversão de pixels para centímetros por fatores de escala derivados das dimensões conhecidas da arena e da resolução do vídeo (fatores independentes para largura e altura).</w:t>
      </w:r>
      <w:r w:rsidR="00351C49">
        <w:t xml:space="preserve"> O primeiro passo é computar o deslocamento instantâneo (</w:t>
      </w:r>
      <m:oMath>
        <m:r>
          <w:rPr>
            <w:rFonts w:ascii="Cambria Math" w:hAnsi="Cambria Math"/>
          </w:rPr>
          <m:t>dt</m:t>
        </m:r>
      </m:oMath>
      <w:r w:rsidR="00351C49">
        <w:t xml:space="preserve">​), ou seja, a distância percorrida entre quadros consecutivos. Para um quadro </w:t>
      </w:r>
      <m:oMath>
        <m:r>
          <w:rPr>
            <w:rFonts w:ascii="Cambria Math" w:hAnsi="Cambria Math"/>
          </w:rPr>
          <m:t>t</m:t>
        </m:r>
      </m:oMath>
      <w:r w:rsidR="00351C49">
        <w:t xml:space="preserve">, o deslocamento </w:t>
      </w:r>
      <m:oMath>
        <m:r>
          <w:rPr>
            <w:rFonts w:ascii="Cambria Math" w:hAnsi="Cambria Math"/>
          </w:rPr>
          <m:t>dt</m:t>
        </m:r>
      </m:oMath>
      <w:r w:rsidR="00351C49">
        <w:t>​ é a distância Euclidiana entre o centro no quadro atual (</w:t>
      </w:r>
      <m:oMath>
        <m:r>
          <w:rPr>
            <w:rFonts w:ascii="Cambria Math" w:hAnsi="Cambria Math"/>
          </w:rPr>
          <m:t>Ct</m:t>
        </m:r>
      </m:oMath>
      <w:r w:rsidR="00351C49">
        <w:t>​) e no quadro anterior (</w:t>
      </w:r>
      <m:oMath>
        <m:r>
          <w:rPr>
            <w:rFonts w:ascii="Cambria Math" w:hAnsi="Cambria Math"/>
          </w:rPr>
          <m:t>Ct-1</m:t>
        </m:r>
      </m:oMath>
      <w:r w:rsidR="00351C49">
        <w:t>):</w:t>
      </w:r>
    </w:p>
    <w:p w14:paraId="1FE7F878" w14:textId="77777777" w:rsidR="00351C49" w:rsidRDefault="00351C49" w:rsidP="00351C49"/>
    <w:p w14:paraId="2133C460" w14:textId="3876250F" w:rsidR="00351C49" w:rsidRDefault="00000000" w:rsidP="00351C49">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d>
                            <m:dPr>
                              <m:begChr m:val="{"/>
                              <m:endChr m:val="}"/>
                              <m:ctrlPr>
                                <w:rPr>
                                  <w:rFonts w:ascii="Cambria Math" w:hAnsi="Cambria Math"/>
                                  <w:i/>
                                </w:rPr>
                              </m:ctrlPr>
                            </m:dPr>
                            <m:e>
                              <m:r>
                                <w:rPr>
                                  <w:rFonts w:ascii="Cambria Math" w:hAnsi="Cambria Math"/>
                                </w:rPr>
                                <m:t>t-1</m:t>
                              </m:r>
                            </m:e>
                          </m:d>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d>
                            <m:dPr>
                              <m:begChr m:val="{"/>
                              <m:endChr m:val="}"/>
                              <m:ctrlPr>
                                <w:rPr>
                                  <w:rFonts w:ascii="Cambria Math" w:hAnsi="Cambria Math"/>
                                  <w:i/>
                                </w:rPr>
                              </m:ctrlPr>
                            </m:dPr>
                            <m:e>
                              <m:r>
                                <w:rPr>
                                  <w:rFonts w:ascii="Cambria Math" w:hAnsi="Cambria Math"/>
                                </w:rPr>
                                <m:t>t-1</m:t>
                              </m:r>
                            </m:e>
                          </m:d>
                        </m:sub>
                      </m:sSub>
                    </m:e>
                  </m:d>
                </m:e>
                <m:sup>
                  <m:r>
                    <w:rPr>
                      <w:rFonts w:ascii="Cambria Math" w:hAnsi="Cambria Math"/>
                    </w:rPr>
                    <m:t>2</m:t>
                  </m:r>
                </m:sup>
              </m:sSup>
            </m:e>
          </m:rad>
        </m:oMath>
      </m:oMathPara>
    </w:p>
    <w:p w14:paraId="5A0153DE" w14:textId="77777777" w:rsidR="00351C49" w:rsidRDefault="00351C49" w:rsidP="00351C49"/>
    <w:p w14:paraId="64D0E7A6" w14:textId="6D8340F9" w:rsidR="00351C49" w:rsidRDefault="00351C49" w:rsidP="00351C49">
      <w:pPr>
        <w:ind w:firstLine="720"/>
      </w:pPr>
      <w:r>
        <w:t>Para excluir artefatos de movimento (</w:t>
      </w:r>
      <w:proofErr w:type="spellStart"/>
      <w:r>
        <w:t>ex</w:t>
      </w:r>
      <w:proofErr w:type="spellEnd"/>
      <w:r>
        <w:t xml:space="preserve">: pequenas vibrações da câmera ou do animal) que poderiam ser contados como locomoção real, um limiar de movimento é aplicado. Um quadro é classificado como "em movimento" apenas se o deslocamento exceder 0,0267 cm/frame (equivalente a ≈ 0,8 cm/s em um vídeo de 30 </w:t>
      </w:r>
      <w:proofErr w:type="spellStart"/>
      <w:r>
        <w:t>fps</w:t>
      </w:r>
      <w:proofErr w:type="spellEnd"/>
      <w:r>
        <w:t>).</w:t>
      </w:r>
    </w:p>
    <w:p w14:paraId="52571009" w14:textId="421EBD4D" w:rsidR="00351C49" w:rsidRDefault="00351C49" w:rsidP="006057BE">
      <w:pPr>
        <w:ind w:firstLine="720"/>
      </w:pPr>
      <w:r>
        <w:t>A partir dessa classificação quadro-a-quadro, as métricas cumulativas são calculadas. A Distância Total Percorrida (cm) é determinada pelo deslocamento acumulado, ou seja, a soma de todos os deslocamentos instantâneos (</w:t>
      </w:r>
      <m:oMath>
        <m:r>
          <w:rPr>
            <w:rFonts w:ascii="Cambria Math" w:hAnsi="Cambria Math"/>
          </w:rPr>
          <m:t>dt</m:t>
        </m:r>
      </m:oMath>
      <w:r>
        <w:t xml:space="preserve">​) convertidos para cm ao longo da sessão inteira: </w:t>
      </w:r>
      <m:oMath>
        <m:r>
          <w:rPr>
            <w:rFonts w:ascii="Cambria Math" w:hAnsi="Cambria Math"/>
          </w:rPr>
          <m:t>Dis</m:t>
        </m:r>
        <m:sSub>
          <m:sSubPr>
            <m:ctrlPr>
              <w:rPr>
                <w:rFonts w:ascii="Cambria Math" w:hAnsi="Cambria Math"/>
                <w:i/>
              </w:rPr>
            </m:ctrlPr>
          </m:sSubPr>
          <m:e>
            <m:r>
              <w:rPr>
                <w:rFonts w:ascii="Cambria Math" w:hAnsi="Cambria Math"/>
              </w:rPr>
              <m:t>t</m:t>
            </m:r>
          </m:e>
          <m:sub>
            <m:r>
              <w:rPr>
                <w:rFonts w:ascii="Cambria Math" w:hAnsi="Cambria Math"/>
              </w:rPr>
              <m:t>Total</m:t>
            </m:r>
          </m:sub>
        </m:sSub>
        <m:r>
          <w:rPr>
            <w:rFonts w:ascii="Cambria Math" w:hAnsi="Cambria Math"/>
          </w:rPr>
          <m:t>= soma</m:t>
        </m:r>
        <m:d>
          <m:dPr>
            <m:ctrlPr>
              <w:rPr>
                <w:rFonts w:ascii="Cambria Math" w:hAnsi="Cambria Math"/>
                <w:i/>
              </w:rPr>
            </m:ctrlPr>
          </m:dPr>
          <m:e>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t</m:t>
                    </m:r>
                  </m:e>
                  <m:sub>
                    <m:r>
                      <w:rPr>
                        <w:rFonts w:ascii="Cambria Math" w:hAnsi="Cambria Math"/>
                      </w:rPr>
                      <m:t>cm</m:t>
                    </m:r>
                  </m:sub>
                </m:sSub>
              </m:sub>
            </m:sSub>
          </m:e>
        </m:d>
        <m:r>
          <w:rPr>
            <w:rFonts w:ascii="Cambria Math" w:hAnsi="Cambria Math"/>
          </w:rPr>
          <m:t>.</m:t>
        </m:r>
      </m:oMath>
      <w:r>
        <w:t xml:space="preserve"> O </w:t>
      </w:r>
      <m:oMath>
        <m:r>
          <w:rPr>
            <w:rFonts w:ascii="Cambria Math" w:hAnsi="Cambria Math"/>
          </w:rPr>
          <m:t>Tempo Total de</m:t>
        </m:r>
      </m:oMath>
      <w:r>
        <w:t xml:space="preserve"> </w:t>
      </w:r>
      <m:oMath>
        <m:r>
          <w:rPr>
            <w:rFonts w:ascii="Cambria Math" w:hAnsi="Cambria Math"/>
          </w:rPr>
          <m:t xml:space="preserve">Movimentação </m:t>
        </m:r>
        <m:d>
          <m:dPr>
            <m:ctrlPr>
              <w:rPr>
                <w:rFonts w:ascii="Cambria Math" w:hAnsi="Cambria Math"/>
                <w:i/>
              </w:rPr>
            </m:ctrlPr>
          </m:dPr>
          <m:e>
            <m:r>
              <w:rPr>
                <w:rFonts w:ascii="Cambria Math" w:hAnsi="Cambria Math"/>
              </w:rPr>
              <m:t>s</m:t>
            </m:r>
          </m:e>
        </m:d>
      </m:oMath>
      <w:r>
        <w:t xml:space="preserve"> é a contagem de todos os quadros classificados como "em movimento" multiplicada pelo tempo por quadro (ex: </w:t>
      </w:r>
      <m:oMath>
        <m:f>
          <m:fPr>
            <m:ctrlPr>
              <w:rPr>
                <w:rFonts w:ascii="Cambria Math" w:hAnsi="Cambria Math"/>
                <w:i/>
              </w:rPr>
            </m:ctrlPr>
          </m:fPr>
          <m:num>
            <m:r>
              <w:rPr>
                <w:rFonts w:ascii="Cambria Math" w:hAnsi="Cambria Math"/>
              </w:rPr>
              <m:t>1</m:t>
            </m:r>
          </m:num>
          <m:den>
            <m:r>
              <w:rPr>
                <w:rFonts w:ascii="Cambria Math" w:hAnsi="Cambria Math"/>
              </w:rPr>
              <m:t>30s</m:t>
            </m:r>
          </m:den>
        </m:f>
      </m:oMath>
      <w:r>
        <w:t xml:space="preserve">). Similarmente, o </w:t>
      </w:r>
      <m:oMath>
        <m:r>
          <w:rPr>
            <w:rFonts w:ascii="Cambria Math" w:hAnsi="Cambria Math"/>
          </w:rPr>
          <m:t xml:space="preserve">Tempo Total Parado </m:t>
        </m:r>
        <m:d>
          <m:dPr>
            <m:ctrlPr>
              <w:rPr>
                <w:rFonts w:ascii="Cambria Math" w:hAnsi="Cambria Math"/>
                <w:i/>
              </w:rPr>
            </m:ctrlPr>
          </m:dPr>
          <m:e>
            <m:r>
              <w:rPr>
                <w:rFonts w:ascii="Cambria Math" w:hAnsi="Cambria Math"/>
              </w:rPr>
              <m:t>s</m:t>
            </m:r>
          </m:e>
        </m:d>
      </m:oMath>
      <w:r>
        <w:t xml:space="preserve">é a soma dos quadros onde </w:t>
      </w:r>
      <m:oMath>
        <m:r>
          <w:rPr>
            <w:rFonts w:ascii="Cambria Math" w:hAnsi="Cambria Math"/>
          </w:rPr>
          <m:t>dt</m:t>
        </m:r>
      </m:oMath>
      <w:r>
        <w:t xml:space="preserve">​ foi igual ou inferior ao limiar </w:t>
      </w:r>
      <m:oMath>
        <m:r>
          <w:rPr>
            <w:rFonts w:ascii="Cambria Math" w:hAnsi="Cambria Math"/>
          </w:rPr>
          <m:t>Tmov</m:t>
        </m:r>
      </m:oMath>
      <w:r>
        <w:t>, multiplicada pelo tempo por quadro.</w:t>
      </w:r>
    </w:p>
    <w:p w14:paraId="710F1371" w14:textId="236CE4D1" w:rsidR="00351C49" w:rsidRDefault="00351C49" w:rsidP="006057BE">
      <w:pPr>
        <w:ind w:firstLine="720"/>
      </w:pPr>
      <w:r>
        <w:t>Por fim, a velocidade média é calculada. Primeiro, a velocidade instantânea (</w:t>
      </w:r>
      <m:oMath>
        <m:r>
          <w:rPr>
            <w:rFonts w:ascii="Cambria Math" w:hAnsi="Cambria Math"/>
          </w:rPr>
          <m:t>vt</m:t>
        </m:r>
      </m:oMath>
      <w:r>
        <w:t>​) é determinada para cada quadro, dividindo-se o deslocamento (em cm) pelo tempo transcorrido por quadro (</w:t>
      </w:r>
      <m:oMath>
        <m:r>
          <w:rPr>
            <w:rFonts w:ascii="Cambria Math" w:hAnsi="Cambria Math"/>
          </w:rPr>
          <m:t>Δt,  ex: 0,0333s</m:t>
        </m:r>
      </m:oMath>
      <w:r>
        <w:t>):</w:t>
      </w:r>
    </w:p>
    <w:p w14:paraId="6A69BEA6" w14:textId="77777777" w:rsidR="00351C49" w:rsidRDefault="00351C49" w:rsidP="00351C49"/>
    <w:p w14:paraId="75C3D605" w14:textId="0B575C9B" w:rsidR="00351C49" w:rsidRDefault="00000000" w:rsidP="00351C49">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t</m:t>
                      </m:r>
                    </m:e>
                    <m:sub>
                      <m:r>
                        <w:rPr>
                          <w:rFonts w:ascii="Cambria Math" w:hAnsi="Cambria Math"/>
                        </w:rPr>
                        <m:t>cm</m:t>
                      </m:r>
                    </m:sub>
                  </m:sSub>
                </m:sub>
              </m:sSub>
            </m:num>
            <m:den>
              <m:r>
                <w:rPr>
                  <w:rFonts w:ascii="Cambria Math" w:hAnsi="Cambria Math"/>
                </w:rPr>
                <m:t>Δt</m:t>
              </m:r>
            </m:den>
          </m:f>
        </m:oMath>
      </m:oMathPara>
    </w:p>
    <w:p w14:paraId="74F67759" w14:textId="77777777" w:rsidR="00351C49" w:rsidRDefault="00351C49" w:rsidP="00351C49"/>
    <w:p w14:paraId="167529AC" w14:textId="77777777" w:rsidR="00015D9A" w:rsidRDefault="00351C49" w:rsidP="00015D9A">
      <w:pPr>
        <w:ind w:firstLine="720"/>
      </w:pPr>
      <w:r>
        <w:t>A Velocidade Média (cm/s) do animal durante todo o experimento é então calculada como a média aritmética de todas as velocidades instantâneas registradas:</w:t>
      </w:r>
    </w:p>
    <w:p w14:paraId="2E4D8326" w14:textId="2CFA394E" w:rsidR="00351C49" w:rsidRDefault="00000000" w:rsidP="00015D9A">
      <w:pPr>
        <w:ind w:firstLine="720"/>
      </w:pPr>
      <m:oMathPara>
        <m:oMath>
          <m:sSub>
            <m:sSubPr>
              <m:ctrlPr>
                <w:rPr>
                  <w:rFonts w:ascii="Cambria Math" w:hAnsi="Cambria Math"/>
                  <w:i/>
                </w:rPr>
              </m:ctrlPr>
            </m:sSubPr>
            <m:e>
              <m:r>
                <w:rPr>
                  <w:rFonts w:ascii="Cambria Math" w:hAnsi="Cambria Math"/>
                </w:rPr>
                <m:t>V</m:t>
              </m:r>
            </m:e>
            <m:sub>
              <m:r>
                <w:rPr>
                  <w:rFonts w:ascii="Cambria Math" w:hAnsi="Cambria Math"/>
                </w:rPr>
                <m:t>media</m:t>
              </m:r>
            </m:sub>
          </m:sSub>
          <m:r>
            <w:rPr>
              <w:rFonts w:ascii="Cambria Math" w:hAnsi="Cambria Math"/>
            </w:rPr>
            <m:t>=</m:t>
          </m:r>
          <m:f>
            <m:fPr>
              <m:ctrlPr>
                <w:rPr>
                  <w:rFonts w:ascii="Cambria Math" w:hAnsi="Cambria Math"/>
                  <w:i/>
                </w:rPr>
              </m:ctrlPr>
            </m:fPr>
            <m:num>
              <m:r>
                <w:rPr>
                  <w:rFonts w:ascii="Cambria Math" w:hAnsi="Cambria Math"/>
                </w:rPr>
                <m:t>soma</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num>
            <m:den>
              <m:sSub>
                <m:sSubPr>
                  <m:ctrlPr>
                    <w:rPr>
                      <w:rFonts w:ascii="Cambria Math" w:hAnsi="Cambria Math"/>
                      <w:i/>
                    </w:rPr>
                  </m:ctrlPr>
                </m:sSubPr>
                <m:e>
                  <m:r>
                    <w:rPr>
                      <w:rFonts w:ascii="Cambria Math" w:hAnsi="Cambria Math"/>
                    </w:rPr>
                    <m:t>N</m:t>
                  </m:r>
                </m:e>
                <m:sub>
                  <m:r>
                    <w:rPr>
                      <w:rFonts w:ascii="Cambria Math" w:hAnsi="Cambria Math"/>
                    </w:rPr>
                    <m:t>quadro</m:t>
                  </m:r>
                  <m:sSub>
                    <m:sSubPr>
                      <m:ctrlPr>
                        <w:rPr>
                          <w:rFonts w:ascii="Cambria Math" w:hAnsi="Cambria Math"/>
                          <w:i/>
                        </w:rPr>
                      </m:ctrlPr>
                    </m:sSubPr>
                    <m:e>
                      <m:r>
                        <w:rPr>
                          <w:rFonts w:ascii="Cambria Math" w:hAnsi="Cambria Math"/>
                        </w:rPr>
                        <m:t>s</m:t>
                      </m:r>
                    </m:e>
                    <m:sub>
                      <m:r>
                        <w:rPr>
                          <w:rFonts w:ascii="Cambria Math" w:hAnsi="Cambria Math"/>
                        </w:rPr>
                        <m:t>totais</m:t>
                      </m:r>
                    </m:sub>
                  </m:sSub>
                </m:sub>
              </m:sSub>
            </m:den>
          </m:f>
          <m:r>
            <w:rPr>
              <w:rFonts w:ascii="Cambria Math" w:hAnsi="Cambria Math"/>
            </w:rPr>
            <m:t>.</m:t>
          </m:r>
        </m:oMath>
      </m:oMathPara>
    </w:p>
    <w:p w14:paraId="6EAD1F58" w14:textId="77777777" w:rsidR="00351C49" w:rsidRDefault="00351C49" w:rsidP="00351C49"/>
    <w:p w14:paraId="73ABD047" w14:textId="615613A8" w:rsidR="00E76E77" w:rsidRDefault="00351C49" w:rsidP="00551986">
      <w:pPr>
        <w:ind w:firstLine="720"/>
      </w:pPr>
      <w:r>
        <w:t>Essas métricas são então utilizadas para a análise da investigação social e comportamento geral do animal durante a tarefa.</w:t>
      </w:r>
    </w:p>
    <w:p w14:paraId="225CFF60" w14:textId="3A895676" w:rsidR="00551986" w:rsidRDefault="009C6CB2" w:rsidP="004C2EDB">
      <w:pPr>
        <w:pStyle w:val="Heading3"/>
      </w:pPr>
      <w:bookmarkStart w:id="141" w:name="_Toc220367212"/>
      <w:r w:rsidRPr="009C6CB2">
        <w:t>SEGMENTAÇÃO TEMPORAL E DEFINIÇÃO DE EVENTOS COMPORTAMENTAIS</w:t>
      </w:r>
      <w:bookmarkEnd w:id="141"/>
    </w:p>
    <w:p w14:paraId="55854E02" w14:textId="77777777" w:rsidR="009C6CB2" w:rsidRDefault="009C6CB2" w:rsidP="009C6CB2">
      <w:pPr>
        <w:ind w:firstLine="720"/>
      </w:pPr>
      <w:r>
        <w:t>Após a extração das métricas contínuas quadro-a-quadro a partir dos dados de pose, foi realizada uma etapa adicional de segmentação temporal com o objetivo de transformar o comportamento contínuo em unidades discretas de análise. Para isso, os frames consecutivos classificados em um mesmo estado comportamental foram agrupados em eventos comportamentais, definidos como episódios temporais contínuos nos quais o animal mantém um padrão consistente de ação.</w:t>
      </w:r>
    </w:p>
    <w:p w14:paraId="50AA18B1" w14:textId="4B1B167C" w:rsidR="009C6CB2" w:rsidRDefault="009C6CB2" w:rsidP="009C6CB2">
      <w:pPr>
        <w:ind w:firstLine="720"/>
      </w:pPr>
      <w:r>
        <w:t>Foram definidos três tipos principais de eventos: eventos de aproximação, eventos de colisão e eventos de retirada. Um evento de aproximação corresponde a um período contínuo no qual o animal reduz progressivamente a distância ao estímulo social, acompanhado de orientação direcional da cabeça em direção à região de interesse. Eventos de colisão correspondem a episódios nos quais ocorre interseção geométrica entre o segmento direcional da cabeça do animal e a ROI do estímulo social, conforme definido anteriormente. Eventos de retirada são caracterizados por aumento consistente da distância ao estímulo após um episódio de aproximação.</w:t>
      </w:r>
    </w:p>
    <w:p w14:paraId="28821D29" w14:textId="77777777" w:rsidR="009C6CB2" w:rsidRDefault="009C6CB2" w:rsidP="009C6CB2">
      <w:pPr>
        <w:ind w:firstLine="720"/>
      </w:pPr>
      <w:r>
        <w:t>Para reduzir a inclusão de flutuações transitórias ou ruído de detecção, apenas eventos com duração mínima de três frames consecutivos foram considerados para as análises subsequentes. Cada evento identificado foi caracterizado por seu frame inicial, frame final e duração total em frames, permitindo a análise quantitativa da dinâmica temporal do comportamento.</w:t>
      </w:r>
    </w:p>
    <w:p w14:paraId="686A1D49" w14:textId="77777777" w:rsidR="009C6CB2" w:rsidRDefault="009C6CB2" w:rsidP="004C2EDB">
      <w:pPr>
        <w:pStyle w:val="Heading3"/>
      </w:pPr>
      <w:bookmarkStart w:id="142" w:name="_Toc220367213"/>
      <w:r>
        <w:lastRenderedPageBreak/>
        <w:t>CONSTRUÇÃO DE SEQUÊNCIAS DE INTERAÇÃO E CLASSIFICAÇÃO DE DESFECHOS</w:t>
      </w:r>
      <w:bookmarkEnd w:id="142"/>
    </w:p>
    <w:p w14:paraId="49F267D0" w14:textId="77777777" w:rsidR="009C6CB2" w:rsidRDefault="009C6CB2" w:rsidP="009C6CB2">
      <w:pPr>
        <w:ind w:firstLine="720"/>
      </w:pPr>
    </w:p>
    <w:p w14:paraId="635DD842" w14:textId="4D2DAE1A" w:rsidR="009C6CB2" w:rsidRDefault="009C6CB2" w:rsidP="009C6CB2">
      <w:pPr>
        <w:ind w:firstLine="720"/>
      </w:pPr>
      <w:r>
        <w:t>Com base nos eventos comportamentais definidos, foi construída uma análise de sequências de interação social, tratando cada evento de aproximação como uma unidade decisória central. Para cada evento de aproximação identificado, foram buscados eventos subsequentes de colisão ou retirada que ocorressem dentro de janelas temporais explicitamente definidas, permitindo a classificação do desfecho comportamental dessa aproximação.</w:t>
      </w:r>
    </w:p>
    <w:p w14:paraId="49BFCC49" w14:textId="6C7CEBD7" w:rsidR="009C6CB2" w:rsidRDefault="009C6CB2" w:rsidP="009C6CB2">
      <w:pPr>
        <w:ind w:firstLine="720"/>
      </w:pPr>
      <w:r>
        <w:t>Especificamente, um evento de colisão foi associado a um evento de aproximação quando o início da colisão ocorreu após o início da aproximação e até 30 frames após o término do evento de aproximação. Caso nenhum evento de colisão fosse identificado dentro dessa janela, foi avaliada a ocorrência de um evento de retirada iniciando após o término da aproximação (ou após o término da colisão, quando presente), também dentro de uma janela de até 30 frames. Cada evento de colisão ou retirada pôde ser associado a no máximo um único evento de aproximação, evitando dupla contagem.</w:t>
      </w:r>
    </w:p>
    <w:p w14:paraId="5E0CDE6A" w14:textId="77777777" w:rsidR="009C6CB2" w:rsidRDefault="009C6CB2" w:rsidP="009C6CB2">
      <w:pPr>
        <w:ind w:firstLine="720"/>
      </w:pPr>
      <w:r>
        <w:t>Com base nesse procedimento, cada evento de aproximação foi classificado em um dos três desfechos possíveis:</w:t>
      </w:r>
    </w:p>
    <w:p w14:paraId="2EBD76CE" w14:textId="77777777" w:rsidR="009C6CB2" w:rsidRDefault="009C6CB2" w:rsidP="009C6CB2">
      <w:pPr>
        <w:ind w:firstLine="720"/>
      </w:pPr>
    </w:p>
    <w:p w14:paraId="10A065E8" w14:textId="36DFDC09" w:rsidR="009C6CB2" w:rsidRDefault="009C6CB2" w:rsidP="009C6CB2">
      <w:pPr>
        <w:pStyle w:val="ListParagraph"/>
        <w:numPr>
          <w:ilvl w:val="0"/>
          <w:numId w:val="6"/>
        </w:numPr>
      </w:pPr>
      <w:r>
        <w:t>Colisão, quando a aproximação culminou em contato com o estímulo social;</w:t>
      </w:r>
    </w:p>
    <w:p w14:paraId="5CA91418" w14:textId="44F70B58" w:rsidR="009C6CB2" w:rsidRDefault="009C6CB2" w:rsidP="009C6CB2">
      <w:pPr>
        <w:pStyle w:val="ListParagraph"/>
        <w:numPr>
          <w:ilvl w:val="0"/>
          <w:numId w:val="6"/>
        </w:numPr>
      </w:pPr>
      <w:r>
        <w:t>Retirada abortiva, quando a aproximação foi seguida por um evento de retirada sem ocorrência de colisão;</w:t>
      </w:r>
    </w:p>
    <w:p w14:paraId="5D74B6DB" w14:textId="77777777" w:rsidR="009C6CB2" w:rsidRDefault="009C6CB2" w:rsidP="009C6CB2">
      <w:pPr>
        <w:pStyle w:val="ListParagraph"/>
        <w:numPr>
          <w:ilvl w:val="0"/>
          <w:numId w:val="6"/>
        </w:numPr>
      </w:pPr>
      <w:r>
        <w:t>Apenas aproximação, quando não houve nem colisão nem retirada associadas dentro das janelas temporais definidas.</w:t>
      </w:r>
    </w:p>
    <w:p w14:paraId="6197DD1A" w14:textId="77777777" w:rsidR="009C6CB2" w:rsidRDefault="009C6CB2" w:rsidP="009C6CB2">
      <w:pPr>
        <w:ind w:firstLine="720"/>
      </w:pPr>
    </w:p>
    <w:p w14:paraId="4F95C4CF" w14:textId="1A0A1DB7" w:rsidR="009C6CB2" w:rsidRDefault="009C6CB2" w:rsidP="009C6CB2">
      <w:pPr>
        <w:ind w:firstLine="720"/>
      </w:pPr>
      <w:r>
        <w:t>Essa classificação permitiu a análise da organização sequencial do comportamento social, distinguindo aproximações que se resolvem em contato, em abandono ativo ou que permanecem não resolvidas.</w:t>
      </w:r>
    </w:p>
    <w:p w14:paraId="281C7060" w14:textId="66F27191" w:rsidR="009C6CB2" w:rsidRDefault="009C6CB2" w:rsidP="004C2EDB">
      <w:pPr>
        <w:pStyle w:val="Heading3"/>
      </w:pPr>
      <w:bookmarkStart w:id="143" w:name="_Toc220367214"/>
      <w:r>
        <w:lastRenderedPageBreak/>
        <w:t>EXTRAÇÃO DE MÉTRICAS TEMPORAIS E GEOMÉTRICAS POR EVENTO</w:t>
      </w:r>
      <w:bookmarkEnd w:id="143"/>
    </w:p>
    <w:p w14:paraId="7C3D335B" w14:textId="77777777" w:rsidR="009C6CB2" w:rsidRDefault="009C6CB2" w:rsidP="009C6CB2">
      <w:pPr>
        <w:ind w:firstLine="720"/>
      </w:pPr>
      <w:r>
        <w:t>Após a definição dos eventos e de seus respectivos desfechos, foram extraídas métricas quantitativas associadas a cada evento de aproximação, permitindo a caracterização detalhada da forma como cada episódio ocorreu.</w:t>
      </w:r>
    </w:p>
    <w:p w14:paraId="6E73A356" w14:textId="5B33666A" w:rsidR="009C6CB2" w:rsidRDefault="009C6CB2" w:rsidP="009C6CB2">
      <w:pPr>
        <w:ind w:firstLine="720"/>
      </w:pPr>
      <w:r>
        <w:t xml:space="preserve">As métricas temporais incluíram a duração total do evento de aproximação, bem como as latências entre o início da aproximação e a ocorrência de colisão ou retirada, quando aplicável. </w:t>
      </w:r>
    </w:p>
    <w:p w14:paraId="009B7644" w14:textId="2FF7BAAC" w:rsidR="009C6CB2" w:rsidRDefault="009C6CB2" w:rsidP="009C6CB2">
      <w:pPr>
        <w:ind w:firstLine="720"/>
      </w:pPr>
      <w:r>
        <w:t>As métricas geométricas foram calculadas a partir das variáveis espaciais descritas anteriormente, agora agregadas ao nível do evento. Entre essas métricas estão a redução total da distância ao estímulo social ao longo da aproximação, o ângulo médio da cabeça em relação à ROI e a variabilidade angular durante o evento. Essas medidas fornecem informações sobre o grau de direcionamento espacial e estabilidade do movimento durante a aproximação.</w:t>
      </w:r>
    </w:p>
    <w:p w14:paraId="331030C5" w14:textId="6714BD9B" w:rsidR="009C6CB2" w:rsidRDefault="009C6CB2" w:rsidP="009C6CB2">
      <w:pPr>
        <w:ind w:firstLine="720"/>
      </w:pPr>
      <w:r>
        <w:t>Cada evento de aproximação passou, assim, a ser descrito por um conjunto de parâmetros temporais e espaciais, formando a base quantitativa para análises posteriores de estratégia comportamental.</w:t>
      </w:r>
    </w:p>
    <w:p w14:paraId="5E3997BF" w14:textId="65739C60" w:rsidR="009C6CB2" w:rsidRDefault="009C6CB2" w:rsidP="004C2EDB">
      <w:pPr>
        <w:pStyle w:val="Heading3"/>
      </w:pPr>
      <w:bookmarkStart w:id="144" w:name="_Toc220367215"/>
      <w:r>
        <w:t>ORGANIZAÇÃO COMPUTACIONAL E REPRODUTIBILIDADE DA ANÁLISE</w:t>
      </w:r>
      <w:bookmarkEnd w:id="144"/>
    </w:p>
    <w:p w14:paraId="4C082D23" w14:textId="1F430B55" w:rsidR="009C6CB2" w:rsidRDefault="009C6CB2" w:rsidP="009C6CB2">
      <w:pPr>
        <w:ind w:firstLine="720"/>
      </w:pPr>
      <w:r>
        <w:t>Toda a análise comportamental foi implementada por meio de um pipeline computacional modular desenvolvido em Python. A estrutura do pipeline foi organizada em etapas independentes, incluindo extração de eventos, agregação de métricas e geração de figuras, garantindo rastreabilidade e reprodutibilidade dos resultados.</w:t>
      </w:r>
    </w:p>
    <w:p w14:paraId="6D4B38E1" w14:textId="6A168A67" w:rsidR="009C6CB2" w:rsidRDefault="009C6CB2" w:rsidP="009C6CB2">
      <w:pPr>
        <w:ind w:firstLine="720"/>
      </w:pPr>
      <w:r>
        <w:t>Os dados intermediários foram armazenados em formatos estruturados, permitindo a reutilização e inspeção em cada etapa da análise. As análises estatísticas inferenciais e os testes de hipóteses foram realizados separadamente utilizando software apropriado, a partir das tabelas finais geradas pelo pipeline.</w:t>
      </w:r>
    </w:p>
    <w:p w14:paraId="048CB02B" w14:textId="223A99BA" w:rsidR="009C6CB2" w:rsidRDefault="009C6CB2" w:rsidP="009C6CB2">
      <w:pPr>
        <w:ind w:firstLine="720"/>
      </w:pPr>
      <w:r>
        <w:t>Essa organização permitiu a separação clara entre aquisição de dados, processamento algorítmico e análise estatística, reduzindo o risco de vieses analíticos e facilitando a validação independentemente dos resultados.</w:t>
      </w:r>
    </w:p>
    <w:p w14:paraId="09E9063F" w14:textId="77777777" w:rsidR="009C6CB2" w:rsidRDefault="009C6CB2" w:rsidP="009C6CB2">
      <w:pPr>
        <w:ind w:firstLine="720"/>
      </w:pPr>
    </w:p>
    <w:p w14:paraId="62D7927D" w14:textId="0C2BD123" w:rsidR="00E76E77" w:rsidRDefault="00E76E77" w:rsidP="00BA0952">
      <w:pPr>
        <w:pStyle w:val="Heading2"/>
      </w:pPr>
      <w:bookmarkStart w:id="145" w:name="_Toc220367216"/>
      <w:r>
        <w:lastRenderedPageBreak/>
        <w:t xml:space="preserve">PADRONIZAÇÃO PILOTO DA PLATAFORMA DE IMAGEAMENTO DE </w:t>
      </w:r>
      <w:commentRangeStart w:id="146"/>
      <w:r>
        <w:t>CÁLCIO</w:t>
      </w:r>
      <w:bookmarkEnd w:id="145"/>
      <w:commentRangeEnd w:id="146"/>
      <w:r w:rsidR="00011848">
        <w:rPr>
          <w:rStyle w:val="CommentReference"/>
          <w:rFonts w:eastAsiaTheme="minorHAnsi" w:cstheme="minorBidi"/>
          <w:b w:val="0"/>
          <w:caps w:val="0"/>
        </w:rPr>
        <w:commentReference w:id="146"/>
      </w:r>
    </w:p>
    <w:p w14:paraId="0D9D1197" w14:textId="2BEAD470" w:rsidR="00011848" w:rsidRDefault="00011848" w:rsidP="00BC6084">
      <w:pPr>
        <w:ind w:firstLine="720"/>
        <w:rPr>
          <w:ins w:id="147" w:author="Grace Moraes" w:date="2026-02-01T07:51:00Z" w16du:dateUtc="2026-02-01T10:51:00Z"/>
        </w:rPr>
      </w:pPr>
      <w:ins w:id="148" w:author="Grace Moraes" w:date="2026-02-01T07:51:00Z" w16du:dateUtc="2026-02-01T10:51:00Z">
        <w:r>
          <w:t>VOU MARCAR E</w:t>
        </w:r>
      </w:ins>
      <w:ins w:id="149" w:author="Grace Moraes" w:date="2026-02-01T07:52:00Z" w16du:dateUtc="2026-02-01T10:52:00Z">
        <w:r>
          <w:t>M AMARELO O QUE ACHO QUE DEVIA FICAR AQUI. O RESTO ACHO QUE VC DEVERIA COLOCAR NOS RESULTADOS</w:t>
        </w:r>
      </w:ins>
    </w:p>
    <w:p w14:paraId="09E5330A" w14:textId="451339CC" w:rsidR="0044255F" w:rsidRDefault="00E76E77" w:rsidP="00BC6084">
      <w:pPr>
        <w:ind w:firstLine="720"/>
      </w:pPr>
      <w:r w:rsidRPr="00E76E77">
        <w:t xml:space="preserve">Visando a continuidade da investigação dos circuitos neurais em etapas futuras deste projeto, foi implementado e padronizado um protocolo piloto para uso de microscopia de </w:t>
      </w:r>
      <w:proofErr w:type="spellStart"/>
      <w:r w:rsidRPr="00E76E77">
        <w:t>epifluorescência</w:t>
      </w:r>
      <w:proofErr w:type="spellEnd"/>
      <w:r w:rsidRPr="00E76E77">
        <w:t xml:space="preserve"> miniaturizad</w:t>
      </w:r>
      <w:r>
        <w:t>a</w:t>
      </w:r>
      <w:r w:rsidR="00BC6084">
        <w:t xml:space="preserve"> projetada especificamente para o monitoramento da atividade neuronal em animais em comportamento livre </w:t>
      </w:r>
      <w:r w:rsidR="00BC6084">
        <w:fldChar w:fldCharType="begin"/>
      </w:r>
      <w:r w:rsidR="001947A0">
        <w:instrText xml:space="preserve"> ADDIN ZOTERO_ITEM CSL_CITATION {"citationID":"Z23rgRWe","properties":{"formattedCitation":"(Ghosh et al., 2011)","plainCitation":"(Ghosh et al., 2011)","noteIndex":0},"citationItems":[{"id":3912,"uris":["http://zotero.org/users/7052761/items/VVIQGMN9"],"itemData":{"id":3912,"type":"article-journal","abstract":"An integrated, miniature (1.9 g) fluorescence microscope containing light source, optics and sensor allows high-speed, wide field of view imaging of calcium spiking in hundreds of neurons in freely moving mice. The mass-producible portable microscope is also useful for a variety of fluorescence assays for which size, cost and portability can be concerns.","container-title":"Nature Methods","DOI":"10.1038/nmeth.1694","ISSN":"1548-7105","issue":"10","journalAbbreviation":"Nat Methods","language":"en","license":"2011 Springer Nature America, Inc.","note":"publisher: Nature Publishing Group","page":"871-878","source":"www.nature.com","title":"Miniaturized integration of a fluorescence microscope","volume":"8","author":[{"family":"Ghosh","given":"Kunal K."},{"family":"Burns","given":"Laurie D."},{"family":"Cocker","given":"Eric D."},{"family":"Nimmerjahn","given":"Axel"},{"family":"Ziv","given":"Yaniv"},{"family":"Gamal","given":"Abbas El"},{"family":"Schnitzer","given":"Mark J."}],"issued":{"date-parts":[["2011",10]]}}}],"schema":"https://github.com/citation-style-language/schema/raw/master/csl-citation.json"} </w:instrText>
      </w:r>
      <w:r w:rsidR="00BC6084">
        <w:fldChar w:fldCharType="separate"/>
      </w:r>
      <w:r w:rsidR="00BC6084" w:rsidRPr="00AF086A">
        <w:rPr>
          <w:rFonts w:cs="Arial"/>
        </w:rPr>
        <w:t>(Ghosh et al., 2011)</w:t>
      </w:r>
      <w:r w:rsidR="00BC6084">
        <w:fldChar w:fldCharType="end"/>
      </w:r>
      <w:r w:rsidR="00BC6084">
        <w:t xml:space="preserve">. Diferentemente da microscopia de bancada convencional (como a de dois fótons), que exige a fixação da cabeça do animal, o miniscope permite a investigação de circuitos neurais durante tarefas etologicamente complexas, como a interação social, sem restringir a liberdade de movimento necessária para a expressão do repertório comportamental natural </w:t>
      </w:r>
      <w:r w:rsidR="00BC6084">
        <w:fldChar w:fldCharType="begin"/>
      </w:r>
      <w:r w:rsidR="00BC6084">
        <w:instrText xml:space="preserve"> ADDIN ZOTERO_ITEM CSL_CITATION {"citationID":"y6085VFt","properties":{"formattedCitation":"(Aharoni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rsidR="00BC6084">
        <w:fldChar w:fldCharType="separate"/>
      </w:r>
      <w:r w:rsidR="00BC6084" w:rsidRPr="00AF086A">
        <w:rPr>
          <w:rFonts w:cs="Arial"/>
        </w:rPr>
        <w:t>(Aharoni et al., 2019)</w:t>
      </w:r>
      <w:r w:rsidR="00BC6084">
        <w:fldChar w:fldCharType="end"/>
      </w:r>
      <w:r w:rsidR="00BC6084">
        <w:t>.</w:t>
      </w:r>
      <w:r w:rsidR="00BC6084" w:rsidRPr="00BC6084">
        <w:t xml:space="preserve"> </w:t>
      </w:r>
      <w:r w:rsidR="00BC6084" w:rsidRPr="00E76E77">
        <w:t>A internalização desta técnica exigiu o desenvolvimento de adaptações instrumentais e cirúrgicas específicas para garantir a precisão estereotáxica necessária.</w:t>
      </w:r>
    </w:p>
    <w:p w14:paraId="3BED0E9B" w14:textId="218697FE" w:rsidR="00BC6084" w:rsidRDefault="00BC6084" w:rsidP="00BC6084">
      <w:pPr>
        <w:ind w:firstLine="720"/>
      </w:pPr>
      <w:r>
        <w:t xml:space="preserve">Do ponto de vista construtivo, </w:t>
      </w:r>
      <w:r w:rsidRPr="00011848">
        <w:rPr>
          <w:highlight w:val="yellow"/>
          <w:rPrChange w:id="150" w:author="Grace Moraes" w:date="2026-02-01T07:52:00Z" w16du:dateUtc="2026-02-01T10:52:00Z">
            <w:rPr/>
          </w:rPrChange>
        </w:rPr>
        <w:t xml:space="preserve">adotou-se o modelo </w:t>
      </w:r>
      <w:r w:rsidRPr="00011848">
        <w:rPr>
          <w:i/>
          <w:iCs/>
          <w:highlight w:val="yellow"/>
          <w:rPrChange w:id="151" w:author="Grace Moraes" w:date="2026-02-01T07:52:00Z" w16du:dateUtc="2026-02-01T10:52:00Z">
            <w:rPr>
              <w:i/>
              <w:iCs/>
            </w:rPr>
          </w:rPrChange>
        </w:rPr>
        <w:t>open-</w:t>
      </w:r>
      <w:proofErr w:type="spellStart"/>
      <w:r w:rsidRPr="00011848">
        <w:rPr>
          <w:i/>
          <w:iCs/>
          <w:highlight w:val="yellow"/>
          <w:rPrChange w:id="152" w:author="Grace Moraes" w:date="2026-02-01T07:52:00Z" w16du:dateUtc="2026-02-01T10:52:00Z">
            <w:rPr>
              <w:i/>
              <w:iCs/>
            </w:rPr>
          </w:rPrChange>
        </w:rPr>
        <w:t>source</w:t>
      </w:r>
      <w:proofErr w:type="spellEnd"/>
      <w:r w:rsidRPr="00011848">
        <w:rPr>
          <w:highlight w:val="yellow"/>
          <w:rPrChange w:id="153" w:author="Grace Moraes" w:date="2026-02-01T07:52:00Z" w16du:dateUtc="2026-02-01T10:52:00Z">
            <w:rPr/>
          </w:rPrChange>
        </w:rPr>
        <w:t xml:space="preserve"> desenvolvido pela Universidade da Califórnia, Los Angeles (</w:t>
      </w:r>
      <w:r w:rsidRPr="00011848">
        <w:rPr>
          <w:i/>
          <w:iCs/>
          <w:highlight w:val="yellow"/>
          <w:rPrChange w:id="154" w:author="Grace Moraes" w:date="2026-02-01T07:52:00Z" w16du:dateUtc="2026-02-01T10:52:00Z">
            <w:rPr>
              <w:i/>
              <w:iCs/>
            </w:rPr>
          </w:rPrChange>
        </w:rPr>
        <w:t>UCLA Miniscope</w:t>
      </w:r>
      <w:r w:rsidRPr="00011848">
        <w:rPr>
          <w:highlight w:val="yellow"/>
          <w:rPrChange w:id="155" w:author="Grace Moraes" w:date="2026-02-01T07:52:00Z" w16du:dateUtc="2026-02-01T10:52:00Z">
            <w:rPr/>
          </w:rPrChange>
        </w:rPr>
        <w:t xml:space="preserve">). Este dispositivo integra componentes óticos e eletrônicos de precisão incluindo um sensor de imagem CMOS semicondutor, um LED de excitação e um conjunto de filtros e lentes alojados em um corpo fabricado por impressão 3D </w:t>
      </w:r>
      <w:r w:rsidRPr="00011848">
        <w:rPr>
          <w:highlight w:val="yellow"/>
          <w:rPrChange w:id="156" w:author="Grace Moraes" w:date="2026-02-01T07:52:00Z" w16du:dateUtc="2026-02-01T10:52:00Z">
            <w:rPr/>
          </w:rPrChange>
        </w:rPr>
        <w:fldChar w:fldCharType="begin"/>
      </w:r>
      <w:r w:rsidRPr="00011848">
        <w:rPr>
          <w:highlight w:val="yellow"/>
          <w:rPrChange w:id="157" w:author="Grace Moraes" w:date="2026-02-01T07:52:00Z" w16du:dateUtc="2026-02-01T10:52:00Z">
            <w:rPr/>
          </w:rPrChange>
        </w:rPr>
        <w:instrText xml:space="preserve"> ADDIN ZOTERO_ITEM CSL_CITATION {"citationID":"IMo5DQUT","properties":{"formattedCitation":"(Aharoni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rsidRPr="00011848">
        <w:rPr>
          <w:highlight w:val="yellow"/>
          <w:rPrChange w:id="158" w:author="Grace Moraes" w:date="2026-02-01T07:52:00Z" w16du:dateUtc="2026-02-01T10:52:00Z">
            <w:rPr/>
          </w:rPrChange>
        </w:rPr>
        <w:fldChar w:fldCharType="separate"/>
      </w:r>
      <w:r w:rsidRPr="00011848">
        <w:rPr>
          <w:rFonts w:cs="Arial"/>
          <w:highlight w:val="yellow"/>
          <w:rPrChange w:id="159" w:author="Grace Moraes" w:date="2026-02-01T07:52:00Z" w16du:dateUtc="2026-02-01T10:52:00Z">
            <w:rPr>
              <w:rFonts w:cs="Arial"/>
            </w:rPr>
          </w:rPrChange>
        </w:rPr>
        <w:t>(Aharoni et al., 2019)</w:t>
      </w:r>
      <w:r w:rsidRPr="00011848">
        <w:rPr>
          <w:highlight w:val="yellow"/>
          <w:rPrChange w:id="160" w:author="Grace Moraes" w:date="2026-02-01T07:52:00Z" w16du:dateUtc="2026-02-01T10:52:00Z">
            <w:rPr/>
          </w:rPrChange>
        </w:rPr>
        <w:fldChar w:fldCharType="end"/>
      </w:r>
      <w:r w:rsidRPr="00011848">
        <w:rPr>
          <w:highlight w:val="yellow"/>
          <w:rPrChange w:id="161" w:author="Grace Moraes" w:date="2026-02-01T07:52:00Z" w16du:dateUtc="2026-02-01T10:52:00Z">
            <w:rPr/>
          </w:rPrChange>
        </w:rPr>
        <w:t xml:space="preserve">. A implementação </w:t>
      </w:r>
      <w:del w:id="162" w:author="Grace Moraes" w:date="2026-02-01T07:53:00Z" w16du:dateUtc="2026-02-01T10:53:00Z">
        <w:r w:rsidRPr="00011848" w:rsidDel="00011848">
          <w:rPr>
            <w:highlight w:val="yellow"/>
            <w:rPrChange w:id="163" w:author="Grace Moraes" w:date="2026-02-01T07:52:00Z" w16du:dateUtc="2026-02-01T10:52:00Z">
              <w:rPr/>
            </w:rPrChange>
          </w:rPr>
          <w:delText xml:space="preserve">biológica </w:delText>
        </w:r>
      </w:del>
      <w:r w:rsidRPr="00011848">
        <w:rPr>
          <w:highlight w:val="yellow"/>
          <w:rPrChange w:id="164" w:author="Grace Moraes" w:date="2026-02-01T07:52:00Z" w16du:dateUtc="2026-02-01T10:52:00Z">
            <w:rPr/>
          </w:rPrChange>
        </w:rPr>
        <w:t>desta técnica fundamenta-se na expressão de indicadores de cálcio geneticamente codificados (</w:t>
      </w:r>
      <w:proofErr w:type="spellStart"/>
      <w:r w:rsidRPr="00011848">
        <w:rPr>
          <w:highlight w:val="yellow"/>
          <w:rPrChange w:id="165" w:author="Grace Moraes" w:date="2026-02-01T07:52:00Z" w16du:dateUtc="2026-02-01T10:52:00Z">
            <w:rPr/>
          </w:rPrChange>
        </w:rPr>
        <w:t>GECIs</w:t>
      </w:r>
      <w:proofErr w:type="spellEnd"/>
      <w:r w:rsidRPr="00011848">
        <w:rPr>
          <w:highlight w:val="yellow"/>
          <w:rPrChange w:id="166" w:author="Grace Moraes" w:date="2026-02-01T07:52:00Z" w16du:dateUtc="2026-02-01T10:52:00Z">
            <w:rPr/>
          </w:rPrChange>
        </w:rPr>
        <w:t xml:space="preserve">), como a família </w:t>
      </w:r>
      <w:proofErr w:type="spellStart"/>
      <w:r w:rsidRPr="00011848">
        <w:rPr>
          <w:highlight w:val="yellow"/>
          <w:rPrChange w:id="167" w:author="Grace Moraes" w:date="2026-02-01T07:52:00Z" w16du:dateUtc="2026-02-01T10:52:00Z">
            <w:rPr/>
          </w:rPrChange>
        </w:rPr>
        <w:t>GCaMP</w:t>
      </w:r>
      <w:proofErr w:type="spellEnd"/>
      <w:r w:rsidRPr="00011848">
        <w:rPr>
          <w:highlight w:val="yellow"/>
          <w:rPrChange w:id="168" w:author="Grace Moraes" w:date="2026-02-01T07:52:00Z" w16du:dateUtc="2026-02-01T10:52:00Z">
            <w:rPr/>
          </w:rPrChange>
        </w:rPr>
        <w:t xml:space="preserve">, em populações neuronais específicas. A captura do sinal de fluorescência em regiões cerebrais profundas é viabilizada pela implantação cirúrgica de lentes de índice gradiente (lentes GRIN), que atuam como um relé óptico entre o tecido cerebral e o sensor do microscópio </w:t>
      </w:r>
      <w:r w:rsidRPr="00011848">
        <w:rPr>
          <w:highlight w:val="yellow"/>
          <w:rPrChange w:id="169" w:author="Grace Moraes" w:date="2026-02-01T07:52:00Z" w16du:dateUtc="2026-02-01T10:52:00Z">
            <w:rPr/>
          </w:rPrChange>
        </w:rPr>
        <w:fldChar w:fldCharType="begin"/>
      </w:r>
      <w:r w:rsidR="001947A0" w:rsidRPr="00011848">
        <w:rPr>
          <w:highlight w:val="yellow"/>
          <w:rPrChange w:id="170" w:author="Grace Moraes" w:date="2026-02-01T07:52:00Z" w16du:dateUtc="2026-02-01T10:52:00Z">
            <w:rPr/>
          </w:rPrChange>
        </w:rPr>
        <w:instrText xml:space="preserve"> ADDIN ZOTERO_ITEM CSL_CITATION {"citationID":"ByBCT9qV","properties":{"formattedCitation":"(Resendez et al., 2016)","plainCitation":"(Resendez et al., 2016)","noteIndex":0},"citationItems":[{"id":3911,"uris":["http://zotero.org/users/7052761/items/SU9LQ4KW"],"itemData":{"id":3911,"type":"article-journal","abstract":"This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rsidRPr="00011848">
        <w:rPr>
          <w:highlight w:val="yellow"/>
          <w:rPrChange w:id="171" w:author="Grace Moraes" w:date="2026-02-01T07:52:00Z" w16du:dateUtc="2026-02-01T10:52:00Z">
            <w:rPr/>
          </w:rPrChange>
        </w:rPr>
        <w:fldChar w:fldCharType="separate"/>
      </w:r>
      <w:r w:rsidRPr="00011848">
        <w:rPr>
          <w:rFonts w:cs="Arial"/>
          <w:highlight w:val="yellow"/>
          <w:rPrChange w:id="172" w:author="Grace Moraes" w:date="2026-02-01T07:52:00Z" w16du:dateUtc="2026-02-01T10:52:00Z">
            <w:rPr>
              <w:rFonts w:cs="Arial"/>
            </w:rPr>
          </w:rPrChange>
        </w:rPr>
        <w:t>(Resendez et al., 2016)</w:t>
      </w:r>
      <w:r w:rsidRPr="00011848">
        <w:rPr>
          <w:highlight w:val="yellow"/>
          <w:rPrChange w:id="173" w:author="Grace Moraes" w:date="2026-02-01T07:52:00Z" w16du:dateUtc="2026-02-01T10:52:00Z">
            <w:rPr/>
          </w:rPrChange>
        </w:rPr>
        <w:fldChar w:fldCharType="end"/>
      </w:r>
      <w:r w:rsidRPr="00011848">
        <w:rPr>
          <w:highlight w:val="yellow"/>
          <w:rPrChange w:id="174" w:author="Grace Moraes" w:date="2026-02-01T07:52:00Z" w16du:dateUtc="2026-02-01T10:52:00Z">
            <w:rPr/>
          </w:rPrChange>
        </w:rPr>
        <w:t>.</w:t>
      </w:r>
      <w:ins w:id="175" w:author="Grace Moraes" w:date="2026-02-01T07:55:00Z" w16du:dateUtc="2026-02-01T10:55:00Z">
        <w:r w:rsidR="00D41D3D">
          <w:t>ADICIONA AQUI AS INFOS DO VIRUS, UM GERAL DE CIRURGIA ESTEROTÁXICA COM PLANO CIRURGICO E DROGAS COM DOSES, O TEMPO ESPERADO PARA A EXPRESSÃO, BEM GERAL. O RESTO VAI TUDO</w:t>
        </w:r>
      </w:ins>
      <w:ins w:id="176" w:author="Grace Moraes" w:date="2026-02-01T07:56:00Z" w16du:dateUtc="2026-02-01T10:56:00Z">
        <w:r w:rsidR="00D41D3D">
          <w:t xml:space="preserve"> EM RESULTADOS.</w:t>
        </w:r>
      </w:ins>
    </w:p>
    <w:p w14:paraId="4FFAE97A" w14:textId="43098ACE" w:rsidR="00CE2069" w:rsidRDefault="00CE2069" w:rsidP="00B33F5A">
      <w:pPr>
        <w:jc w:val="center"/>
      </w:pPr>
      <w:r>
        <w:rPr>
          <w:noProof/>
        </w:rPr>
        <w:lastRenderedPageBreak/>
        <w:drawing>
          <wp:inline distT="0" distB="0" distL="0" distR="0" wp14:anchorId="084D3973" wp14:editId="115D4AC1">
            <wp:extent cx="3620770" cy="4777105"/>
            <wp:effectExtent l="0" t="0" r="0" b="444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20770" cy="4777105"/>
                    </a:xfrm>
                    <a:prstGeom prst="rect">
                      <a:avLst/>
                    </a:prstGeom>
                    <a:noFill/>
                    <a:ln>
                      <a:noFill/>
                    </a:ln>
                  </pic:spPr>
                </pic:pic>
              </a:graphicData>
            </a:graphic>
          </wp:inline>
        </w:drawing>
      </w:r>
    </w:p>
    <w:p w14:paraId="1B75A7FD" w14:textId="7C752BB9" w:rsidR="00CE2069" w:rsidRPr="00D74798" w:rsidRDefault="00B33F5A" w:rsidP="00B33F5A">
      <w:pPr>
        <w:pStyle w:val="Caption"/>
        <w:ind w:left="1843" w:right="1847"/>
        <w:rPr>
          <w:color w:val="000000" w:themeColor="text1"/>
          <w:sz w:val="20"/>
          <w:szCs w:val="20"/>
        </w:rPr>
      </w:pPr>
      <w:bookmarkStart w:id="177" w:name="_Toc220402040"/>
      <w:r w:rsidRPr="00D74798">
        <w:rPr>
          <w:color w:val="000000" w:themeColor="text1"/>
          <w:sz w:val="20"/>
          <w:szCs w:val="20"/>
        </w:rPr>
        <w:t xml:space="preserve">Figura </w:t>
      </w:r>
      <w:r w:rsidRPr="00D74798">
        <w:rPr>
          <w:color w:val="000000" w:themeColor="text1"/>
          <w:sz w:val="20"/>
          <w:szCs w:val="20"/>
        </w:rPr>
        <w:fldChar w:fldCharType="begin"/>
      </w:r>
      <w:r w:rsidRPr="00D74798">
        <w:rPr>
          <w:color w:val="000000" w:themeColor="text1"/>
          <w:sz w:val="20"/>
          <w:szCs w:val="20"/>
        </w:rPr>
        <w:instrText xml:space="preserve"> SEQ Figura \* ARABIC </w:instrText>
      </w:r>
      <w:r w:rsidRPr="00D74798">
        <w:rPr>
          <w:color w:val="000000" w:themeColor="text1"/>
          <w:sz w:val="20"/>
          <w:szCs w:val="20"/>
        </w:rPr>
        <w:fldChar w:fldCharType="separate"/>
      </w:r>
      <w:r w:rsidR="000E4C1B">
        <w:rPr>
          <w:noProof/>
          <w:color w:val="000000" w:themeColor="text1"/>
          <w:sz w:val="20"/>
          <w:szCs w:val="20"/>
        </w:rPr>
        <w:t>5</w:t>
      </w:r>
      <w:r w:rsidRPr="00D74798">
        <w:rPr>
          <w:color w:val="000000" w:themeColor="text1"/>
          <w:sz w:val="20"/>
          <w:szCs w:val="20"/>
        </w:rPr>
        <w:fldChar w:fldCharType="end"/>
      </w:r>
      <w:r w:rsidRPr="00D74798">
        <w:rPr>
          <w:color w:val="000000" w:themeColor="text1"/>
          <w:sz w:val="20"/>
          <w:szCs w:val="20"/>
        </w:rPr>
        <w:t xml:space="preserve"> - Representação esquemática do caminho óptico do sistema Miniscope</w:t>
      </w:r>
      <w:r w:rsidR="00CE2069" w:rsidRPr="00D74798">
        <w:rPr>
          <w:color w:val="000000" w:themeColor="text1"/>
          <w:sz w:val="20"/>
          <w:szCs w:val="20"/>
        </w:rPr>
        <w:t xml:space="preserve">. A luz de excitação (faixa azul) é emitida pelo LED, passa pelo filtro de excitação e é refletida pelo espelho </w:t>
      </w:r>
      <w:proofErr w:type="spellStart"/>
      <w:r w:rsidR="00CE2069" w:rsidRPr="00D74798">
        <w:rPr>
          <w:color w:val="000000" w:themeColor="text1"/>
          <w:sz w:val="20"/>
          <w:szCs w:val="20"/>
        </w:rPr>
        <w:t>dicróico</w:t>
      </w:r>
      <w:proofErr w:type="spellEnd"/>
      <w:r w:rsidR="00CE2069" w:rsidRPr="00D74798">
        <w:rPr>
          <w:color w:val="000000" w:themeColor="text1"/>
          <w:sz w:val="20"/>
          <w:szCs w:val="20"/>
        </w:rPr>
        <w:t xml:space="preserve"> em direção à lente GRIN (Gradient Index), que focaliza o feixe no tecido cerebral alvo. A fluorescência emitida pelos indicadores de cálcio (faixa verde) retorna através da lente GRIN, atravessa o espelho </w:t>
      </w:r>
      <w:proofErr w:type="spellStart"/>
      <w:r w:rsidR="00CE2069" w:rsidRPr="00D74798">
        <w:rPr>
          <w:color w:val="000000" w:themeColor="text1"/>
          <w:sz w:val="20"/>
          <w:szCs w:val="20"/>
        </w:rPr>
        <w:t>dicróico</w:t>
      </w:r>
      <w:proofErr w:type="spellEnd"/>
      <w:r w:rsidR="00CE2069" w:rsidRPr="00D74798">
        <w:rPr>
          <w:color w:val="000000" w:themeColor="text1"/>
          <w:sz w:val="20"/>
          <w:szCs w:val="20"/>
        </w:rPr>
        <w:t xml:space="preserve"> e o filtro de emissão, sendo posteriormente focalizada pela lente acromática sobre o sensor de imagem CMOS para captura dos dados. Adaptado de Miniscope.org (2025).</w:t>
      </w:r>
      <w:bookmarkEnd w:id="177"/>
    </w:p>
    <w:p w14:paraId="6BFE5989" w14:textId="77777777" w:rsidR="00CE2069" w:rsidRDefault="00CE2069" w:rsidP="00BC6084">
      <w:pPr>
        <w:ind w:firstLine="720"/>
      </w:pPr>
    </w:p>
    <w:p w14:paraId="623A7BD5" w14:textId="7E346F0B" w:rsidR="00530174" w:rsidRDefault="00BC6084" w:rsidP="00B73696">
      <w:pPr>
        <w:ind w:firstLine="720"/>
      </w:pPr>
      <w:r w:rsidRPr="00011848">
        <w:rPr>
          <w:highlight w:val="yellow"/>
          <w:rPrChange w:id="178" w:author="Grace Moraes" w:date="2026-02-01T07:53:00Z" w16du:dateUtc="2026-02-01T10:53:00Z">
            <w:rPr/>
          </w:rPrChange>
        </w:rPr>
        <w:t>Esta abordagem metodológica permite o registro da dinâmica de grandes populações neuronais</w:t>
      </w:r>
      <w:r w:rsidR="00530174" w:rsidRPr="00011848">
        <w:rPr>
          <w:highlight w:val="yellow"/>
          <w:rPrChange w:id="179" w:author="Grace Moraes" w:date="2026-02-01T07:53:00Z" w16du:dateUtc="2026-02-01T10:53:00Z">
            <w:rPr/>
          </w:rPrChange>
        </w:rPr>
        <w:t xml:space="preserve">, </w:t>
      </w:r>
      <w:r w:rsidRPr="00011848">
        <w:rPr>
          <w:highlight w:val="yellow"/>
          <w:rPrChange w:id="180" w:author="Grace Moraes" w:date="2026-02-01T07:53:00Z" w16du:dateUtc="2026-02-01T10:53:00Z">
            <w:rPr/>
          </w:rPrChange>
        </w:rPr>
        <w:t xml:space="preserve">possibilitando correlacionar a atividade de centenas de células individuais com eventos comportamentais específicos em tempo real </w:t>
      </w:r>
      <w:r w:rsidRPr="00011848">
        <w:rPr>
          <w:highlight w:val="yellow"/>
          <w:rPrChange w:id="181" w:author="Grace Moraes" w:date="2026-02-01T07:53:00Z" w16du:dateUtc="2026-02-01T10:53:00Z">
            <w:rPr/>
          </w:rPrChange>
        </w:rPr>
        <w:fldChar w:fldCharType="begin"/>
      </w:r>
      <w:r w:rsidR="001947A0" w:rsidRPr="00011848">
        <w:rPr>
          <w:highlight w:val="yellow"/>
          <w:rPrChange w:id="182" w:author="Grace Moraes" w:date="2026-02-01T07:53:00Z" w16du:dateUtc="2026-02-01T10:53:00Z">
            <w:rPr/>
          </w:rPrChange>
        </w:rPr>
        <w:instrText xml:space="preserve"> ADDIN ZOTERO_ITEM CSL_CITATION {"citationID":"KypSGaCs","properties":{"formattedCitation":"(Cai et al., 2016)","plainCitation":"(Cai et al., 2016)","noteIndex":0},"citationItems":[{"id":3805,"uris":["http://zotero.org/users/7052761/items/LYNYNWY3"],"itemData":{"id":3805,"type":"article-journal","abstract":"A similar neural ensemble participates in the encoding of two distinct memories, resulting in the recall of one memory increasing the likelihood of recalling the other, but only if those memories occur very closely in time—within a day rather than across a week.","container-title":"Nature","DOI":"10.1038/nature17955","ISSN":"1476-4687","issue":"7605","language":"en","license":"2016 Nature Publishing Group, a division of Macmillan Publishers Limited. All Rights Reserved.","note":"number: 7605\npublisher: Nature Publishing Group","page":"115-118","source":"www.nature.com","title":"A shared neural ensemble links distinct contextual memories encoded close in time","volume":"534","author":[{"family":"Cai","given":"Denise J."},{"family":"Aharoni","given":"Daniel"},{"family":"Shuman","given":"Tristan"},{"family":"Shobe","given":"Justin"},{"family":"Biane","given":"Jeremy"},{"family":"Song","given":"Weilin"},{"family":"Wei","given":"Brandon"},{"family":"Veshkini","given":"Michael"},{"family":"La-Vu","given":"Mimi"},{"family":"Lou","given":"Jerry"},{"family":"Flores","given":"Sergio E."},{"family":"Kim","given":"Isaac"},{"family":"Sano","given":"Yoshitake"},{"family":"Zhou","given":"Miou"},{"family":"Baumgaertel","given":"Karsten"},{"family":"Lavi","given":"Ayal"},{"family":"Kamata","given":"Masakazu"},{"family":"Tuszynski","given":"Mark"},{"family":"Mayford","given":"Mark"},{"family":"Golshani","given":"Peyman"},{"family":"Silva","given":"Alcino J."}],"issued":{"date-parts":[["2016",6]]}}}],"schema":"https://github.com/citation-style-language/schema/raw/master/csl-citation.json"} </w:instrText>
      </w:r>
      <w:r w:rsidRPr="00011848">
        <w:rPr>
          <w:highlight w:val="yellow"/>
          <w:rPrChange w:id="183" w:author="Grace Moraes" w:date="2026-02-01T07:53:00Z" w16du:dateUtc="2026-02-01T10:53:00Z">
            <w:rPr/>
          </w:rPrChange>
        </w:rPr>
        <w:fldChar w:fldCharType="separate"/>
      </w:r>
      <w:r w:rsidRPr="00011848">
        <w:rPr>
          <w:rFonts w:cs="Arial"/>
          <w:highlight w:val="yellow"/>
          <w:rPrChange w:id="184" w:author="Grace Moraes" w:date="2026-02-01T07:53:00Z" w16du:dateUtc="2026-02-01T10:53:00Z">
            <w:rPr>
              <w:rFonts w:cs="Arial"/>
            </w:rPr>
          </w:rPrChange>
        </w:rPr>
        <w:t>(Cai et al., 2016)</w:t>
      </w:r>
      <w:r w:rsidRPr="00011848">
        <w:rPr>
          <w:highlight w:val="yellow"/>
          <w:rPrChange w:id="185" w:author="Grace Moraes" w:date="2026-02-01T07:53:00Z" w16du:dateUtc="2026-02-01T10:53:00Z">
            <w:rPr/>
          </w:rPrChange>
        </w:rPr>
        <w:fldChar w:fldCharType="end"/>
      </w:r>
      <w:r w:rsidRPr="00011848">
        <w:rPr>
          <w:highlight w:val="yellow"/>
          <w:rPrChange w:id="186" w:author="Grace Moraes" w:date="2026-02-01T07:53:00Z" w16du:dateUtc="2026-02-01T10:53:00Z">
            <w:rPr/>
          </w:rPrChange>
        </w:rPr>
        <w:t>.</w:t>
      </w:r>
      <w:r>
        <w:t xml:space="preserve"> </w:t>
      </w:r>
    </w:p>
    <w:p w14:paraId="2F46ED8F" w14:textId="756FEF41" w:rsidR="00B73696" w:rsidRDefault="00BC6084" w:rsidP="00B73696">
      <w:pPr>
        <w:ind w:firstLine="720"/>
      </w:pPr>
      <w:r>
        <w:t>A capacidade de rastrear as mesmas células ao longo de dias ou semanas torna essa ferramenta ideal para o estudo da consolidação da memória e do reconhecimento social, superando as limitações temporais das técnicas histológicas estáticas.</w:t>
      </w:r>
    </w:p>
    <w:p w14:paraId="18B59D2D" w14:textId="2577DB80" w:rsidR="00B73696" w:rsidRDefault="00B73696" w:rsidP="00B73696">
      <w:pPr>
        <w:ind w:firstLine="720"/>
      </w:pPr>
      <w:r>
        <w:lastRenderedPageBreak/>
        <w:t xml:space="preserve">Ademais, a natureza </w:t>
      </w:r>
      <w:r w:rsidRPr="00AF086A">
        <w:rPr>
          <w:i/>
          <w:iCs/>
        </w:rPr>
        <w:t>open-</w:t>
      </w:r>
      <w:proofErr w:type="spellStart"/>
      <w:r w:rsidRPr="00AF086A">
        <w:rPr>
          <w:i/>
          <w:iCs/>
        </w:rPr>
        <w:t>sourc</w:t>
      </w:r>
      <w:r>
        <w:rPr>
          <w:i/>
          <w:iCs/>
        </w:rPr>
        <w:t>e</w:t>
      </w:r>
      <w:proofErr w:type="spellEnd"/>
      <w:r>
        <w:rPr>
          <w:i/>
          <w:iCs/>
        </w:rPr>
        <w:t xml:space="preserve"> </w:t>
      </w:r>
      <w:r>
        <w:t xml:space="preserve">do projeto </w:t>
      </w:r>
      <w:r w:rsidRPr="00530174">
        <w:rPr>
          <w:i/>
          <w:iCs/>
        </w:rPr>
        <w:t>UCLA Miniscope</w:t>
      </w:r>
      <w:r>
        <w:t xml:space="preserve"> encoraja tais adaptações, visto que a replicação da técnica em diferentes laboratórios frequentemente esbarra em variações de infraestrutura local e equipamentos estereotáxicos disponíveis </w:t>
      </w:r>
      <w:r>
        <w:fldChar w:fldCharType="begin"/>
      </w:r>
      <w:r>
        <w:instrText xml:space="preserve"> ADDIN ZOTERO_ITEM CSL_CITATION {"citationID":"6x1RhV1c","properties":{"formattedCitation":"(Aharoni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fldChar w:fldCharType="separate"/>
      </w:r>
      <w:r w:rsidRPr="00AF086A">
        <w:rPr>
          <w:rFonts w:cs="Arial"/>
        </w:rPr>
        <w:t>(Aharoni et al., 2019)</w:t>
      </w:r>
      <w:r>
        <w:fldChar w:fldCharType="end"/>
      </w:r>
      <w:r>
        <w:t xml:space="preserve">. </w:t>
      </w:r>
    </w:p>
    <w:p w14:paraId="0A5B8791" w14:textId="15E7FE0E" w:rsidR="00B73696" w:rsidRDefault="00B73696" w:rsidP="00B73696">
      <w:pPr>
        <w:ind w:firstLine="720"/>
      </w:pPr>
      <w:r>
        <w:t xml:space="preserve">Embora a literatura descreva protocolos gerais para a implantação de lentes GRIN e posterior acoplamento do miniscope, a transposição dessas etapas para a realidade laboratorial local implicou ajustes cuidadosos e sucessivas </w:t>
      </w:r>
      <w:ins w:id="187" w:author="Grace Moraes" w:date="2026-02-01T07:49:00Z" w16du:dateUtc="2026-02-01T10:49:00Z">
        <w:r w:rsidR="00011848">
          <w:t>al</w:t>
        </w:r>
      </w:ins>
      <w:del w:id="188" w:author="Grace Moraes" w:date="2026-02-01T07:49:00Z" w16du:dateUtc="2026-02-01T10:49:00Z">
        <w:r w:rsidDel="00011848">
          <w:delText>i</w:delText>
        </w:r>
      </w:del>
      <w:r>
        <w:t>terações de projeto. As soluções desenvolvidas ao longo desse processo foram fundamentais para garantir precisão estereotáxica</w:t>
      </w:r>
      <w:ins w:id="189" w:author="Grace Moraes" w:date="2026-02-01T07:49:00Z" w16du:dateUtc="2026-02-01T10:49:00Z">
        <w:r w:rsidR="00011848">
          <w:t xml:space="preserve"> e a</w:t>
        </w:r>
      </w:ins>
      <w:del w:id="190" w:author="Grace Moraes" w:date="2026-02-01T07:49:00Z" w16du:dateUtc="2026-02-01T10:49:00Z">
        <w:r w:rsidDel="00011848">
          <w:delText>,</w:delText>
        </w:r>
      </w:del>
      <w:r>
        <w:t xml:space="preserve"> segurança dos animais.</w:t>
      </w:r>
    </w:p>
    <w:p w14:paraId="746C8357" w14:textId="52C33CCF" w:rsidR="00B73696" w:rsidRDefault="00B73696" w:rsidP="00B73696">
      <w:pPr>
        <w:ind w:firstLine="720"/>
      </w:pPr>
      <w:r>
        <w:t>De forma geral, a implantação bem-sucedida da técnica exigiu a superação de três desafios centrais: (1) a preparação adequada para a aspiração tecidual e realização da craniotomia; (2) a inserção precisa e protegida da lente GRIN; e (3) o desenvolvimento de suportes específicos capazes de estabilizar tanto a lente quanto o conjunto cirúrgico no aparelho estereotáxico. As adaptações realizadas em cada uma dessas etapas garantiram a confiabilidade das cirurgias e permitiram um nível de precisão compatível com o exigido para o imageamento do hipocampo.</w:t>
      </w:r>
    </w:p>
    <w:p w14:paraId="5E472078" w14:textId="77777777" w:rsidR="00B73696" w:rsidRPr="00B73696" w:rsidRDefault="00B73696" w:rsidP="004C2EDB">
      <w:pPr>
        <w:pStyle w:val="Heading3"/>
      </w:pPr>
      <w:bookmarkStart w:id="191" w:name="_Toc220367217"/>
      <w:r>
        <w:t>PREPARAÇÃO PARA A ASPIRAÇÃO TECIDUAL E CRANIOTOMIA</w:t>
      </w:r>
      <w:bookmarkEnd w:id="191"/>
    </w:p>
    <w:p w14:paraId="69B58564" w14:textId="77777777" w:rsidR="00B73696" w:rsidRDefault="00B73696" w:rsidP="00B73696">
      <w:pPr>
        <w:ind w:firstLine="720"/>
      </w:pPr>
      <w:r>
        <w:t xml:space="preserve">A primeira etapa crítica consistiu em assegurar que a craniotomia fosse executada de forma precisa e minimamente invasiva. Métodos convencionais demonstraram-se inadequados para atingir o grau de controle espacial necessário, o que motivou o desenvolvimento de um dispositivo customizado. Esse aparelho miniaturizou uma </w:t>
      </w:r>
      <w:proofErr w:type="spellStart"/>
      <w:r>
        <w:t>microbroca</w:t>
      </w:r>
      <w:proofErr w:type="spellEnd"/>
      <w:r>
        <w:t xml:space="preserve"> e permitiu seu acoplamento ao estereotáxico, garantindo estabilidade e uniformidade na perfuração. O diâmetro da craniotomia foi padronizado com base no diâmetro da lente GRIN, evitando tanto perfurações excessivas quanto insuficientes.</w:t>
      </w:r>
    </w:p>
    <w:p w14:paraId="73CB3972" w14:textId="3DB65B81" w:rsidR="00B73696" w:rsidRDefault="00B73696" w:rsidP="00B73696">
      <w:pPr>
        <w:ind w:firstLine="720"/>
      </w:pPr>
      <w:r>
        <w:t>O dispositivo final incluiu uma agulha de biópsia de 2 mm acoplada a um motor alimentado por bateria de 9</w:t>
      </w:r>
      <w:r w:rsidR="00530174">
        <w:t xml:space="preserve"> volts</w:t>
      </w:r>
      <w:r>
        <w:t xml:space="preserve"> com um </w:t>
      </w:r>
      <w:r w:rsidR="00530174">
        <w:t>limitador de corrente</w:t>
      </w:r>
      <w:r>
        <w:t xml:space="preserve"> para ajuste fino de velocidade, montado em um suporte impresso em 3D. Essa solução viabilizou uma craniotomia precisa, reduzindo significativamente o risco de danos colaterais e padronizando a etapa inicial da cirurgia. Tal padronização é vital para a etapa subsequente de aspiração do córtex sobrejacente ao hipocampo dorsal. Conforme os protocolos de referência </w:t>
      </w:r>
      <w:r>
        <w:fldChar w:fldCharType="begin"/>
      </w:r>
      <w:r w:rsidR="001947A0">
        <w:instrText xml:space="preserve"> ADDIN ZOTERO_ITEM CSL_CITATION {"citationID":"pB0ze3eE","properties":{"formattedCitation":"(Resendez et al., 2016)","plainCitation":"(Resendez et al., 2016)","noteIndex":0},"citationItems":[{"id":3911,"uris":["http://zotero.org/users/7052761/items/SU9LQ4KW"],"itemData":{"id":3911,"type":"article-journal","abstract":"This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fldChar w:fldCharType="separate"/>
      </w:r>
      <w:r w:rsidRPr="00C61683">
        <w:rPr>
          <w:rFonts w:cs="Arial"/>
        </w:rPr>
        <w:t>(Resendez et al., 2016)</w:t>
      </w:r>
      <w:r>
        <w:fldChar w:fldCharType="end"/>
      </w:r>
      <w:r>
        <w:t xml:space="preserve">, a preservação da integridade do tecido </w:t>
      </w:r>
      <w:r>
        <w:lastRenderedPageBreak/>
        <w:t>circundante e a hemostasia durante a exposição da cápsula externa são determinantes para a qualidade do sinal de fluorescência, minimizando o ruído de fundo excessivo e garantindo a clareza óptica necessária para o imageamento.</w:t>
      </w:r>
    </w:p>
    <w:p w14:paraId="0EE281EC" w14:textId="77777777" w:rsidR="00885C63" w:rsidRDefault="00885C63" w:rsidP="00885C63"/>
    <w:p w14:paraId="2700A1AD" w14:textId="471C667D" w:rsidR="00B73696" w:rsidRDefault="00885C63" w:rsidP="00B73696">
      <w:r>
        <w:rPr>
          <w:noProof/>
        </w:rPr>
        <w:drawing>
          <wp:inline distT="0" distB="0" distL="0" distR="0" wp14:anchorId="231C2EA4" wp14:editId="5E10D731">
            <wp:extent cx="5939790" cy="4813300"/>
            <wp:effectExtent l="0" t="0" r="3810" b="63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4813300"/>
                    </a:xfrm>
                    <a:prstGeom prst="rect">
                      <a:avLst/>
                    </a:prstGeom>
                    <a:noFill/>
                    <a:ln>
                      <a:noFill/>
                    </a:ln>
                  </pic:spPr>
                </pic:pic>
              </a:graphicData>
            </a:graphic>
          </wp:inline>
        </w:drawing>
      </w:r>
    </w:p>
    <w:p w14:paraId="3A1F67FE" w14:textId="78BD9AFF" w:rsidR="00885C63" w:rsidRPr="00D74798" w:rsidRDefault="00B33F5A" w:rsidP="00B33F5A">
      <w:pPr>
        <w:pStyle w:val="Caption"/>
        <w:rPr>
          <w:color w:val="000000" w:themeColor="text1"/>
          <w:sz w:val="20"/>
          <w:szCs w:val="20"/>
        </w:rPr>
      </w:pPr>
      <w:bookmarkStart w:id="192" w:name="_Toc220402041"/>
      <w:r w:rsidRPr="00D74798">
        <w:rPr>
          <w:color w:val="000000" w:themeColor="text1"/>
          <w:sz w:val="20"/>
          <w:szCs w:val="20"/>
        </w:rPr>
        <w:t xml:space="preserve">Figura </w:t>
      </w:r>
      <w:r w:rsidRPr="00D74798">
        <w:rPr>
          <w:color w:val="000000" w:themeColor="text1"/>
          <w:sz w:val="20"/>
          <w:szCs w:val="20"/>
        </w:rPr>
        <w:fldChar w:fldCharType="begin"/>
      </w:r>
      <w:r w:rsidRPr="00D74798">
        <w:rPr>
          <w:color w:val="000000" w:themeColor="text1"/>
          <w:sz w:val="20"/>
          <w:szCs w:val="20"/>
        </w:rPr>
        <w:instrText xml:space="preserve"> SEQ Figura \* ARABIC </w:instrText>
      </w:r>
      <w:r w:rsidRPr="00D74798">
        <w:rPr>
          <w:color w:val="000000" w:themeColor="text1"/>
          <w:sz w:val="20"/>
          <w:szCs w:val="20"/>
        </w:rPr>
        <w:fldChar w:fldCharType="separate"/>
      </w:r>
      <w:r w:rsidR="000E4C1B">
        <w:rPr>
          <w:noProof/>
          <w:color w:val="000000" w:themeColor="text1"/>
          <w:sz w:val="20"/>
          <w:szCs w:val="20"/>
        </w:rPr>
        <w:t>6</w:t>
      </w:r>
      <w:r w:rsidRPr="00D74798">
        <w:rPr>
          <w:color w:val="000000" w:themeColor="text1"/>
          <w:sz w:val="20"/>
          <w:szCs w:val="20"/>
        </w:rPr>
        <w:fldChar w:fldCharType="end"/>
      </w:r>
      <w:r w:rsidRPr="00D74798">
        <w:rPr>
          <w:color w:val="000000" w:themeColor="text1"/>
          <w:sz w:val="20"/>
          <w:szCs w:val="20"/>
        </w:rPr>
        <w:t xml:space="preserve"> - Componentes do dispositivo customizado para craniotomia estereotáxica</w:t>
      </w:r>
      <w:r w:rsidR="00C90858" w:rsidRPr="00D74798">
        <w:rPr>
          <w:color w:val="000000" w:themeColor="text1"/>
          <w:sz w:val="20"/>
          <w:szCs w:val="20"/>
        </w:rPr>
        <w:t xml:space="preserve">. (A) Suporte estrutural confeccionado em impressão 3D, desenhado para alojar os componentes eletrônicos e permitir acoplamento ao braço do estereotáxico. (B) Mandril adaptador fixado à agulha de biópsia de 2 mm (ferramenta de corte). (C) Vista parcial do sistema eletromecânico, evidenciando o motor, a bateria de 9 </w:t>
      </w:r>
      <w:r w:rsidR="00530174" w:rsidRPr="00D74798">
        <w:rPr>
          <w:color w:val="000000" w:themeColor="text1"/>
          <w:sz w:val="20"/>
          <w:szCs w:val="20"/>
        </w:rPr>
        <w:t>volts</w:t>
      </w:r>
      <w:r w:rsidR="00C90858" w:rsidRPr="00D74798">
        <w:rPr>
          <w:color w:val="000000" w:themeColor="text1"/>
          <w:sz w:val="20"/>
          <w:szCs w:val="20"/>
        </w:rPr>
        <w:t xml:space="preserve"> e o </w:t>
      </w:r>
      <w:r w:rsidR="00530174" w:rsidRPr="00D74798">
        <w:rPr>
          <w:color w:val="000000" w:themeColor="text1"/>
          <w:sz w:val="20"/>
          <w:szCs w:val="20"/>
        </w:rPr>
        <w:t xml:space="preserve">limitador de corrente </w:t>
      </w:r>
      <w:r w:rsidR="00C90858" w:rsidRPr="00D74798">
        <w:rPr>
          <w:color w:val="000000" w:themeColor="text1"/>
          <w:sz w:val="20"/>
          <w:szCs w:val="20"/>
        </w:rPr>
        <w:t>lateral para ajuste fino da velocidade de rotação. (D) Dispositivo integralmente montado, pronto para a execução da perfuração padronizada.</w:t>
      </w:r>
      <w:bookmarkEnd w:id="192"/>
    </w:p>
    <w:p w14:paraId="71C643E0" w14:textId="77777777" w:rsidR="00885C63" w:rsidRDefault="00885C63" w:rsidP="00885C63"/>
    <w:p w14:paraId="24008504" w14:textId="77777777" w:rsidR="00C77E00" w:rsidRDefault="00C77E00" w:rsidP="00885C63"/>
    <w:p w14:paraId="4BACB0B3" w14:textId="77777777" w:rsidR="00C77E00" w:rsidRDefault="00C77E00" w:rsidP="00885C63"/>
    <w:p w14:paraId="44386F9F" w14:textId="6A0AFCD3" w:rsidR="00885C63" w:rsidRPr="00885C63" w:rsidRDefault="00885C63" w:rsidP="004C2EDB">
      <w:pPr>
        <w:pStyle w:val="Heading3"/>
      </w:pPr>
      <w:bookmarkStart w:id="193" w:name="_Toc220367218"/>
      <w:r>
        <w:lastRenderedPageBreak/>
        <w:t>PREPARAÇÃO DE SUPORTE PARA INSERÇÃO DA LENTE GRIN</w:t>
      </w:r>
      <w:bookmarkEnd w:id="193"/>
    </w:p>
    <w:p w14:paraId="3DDCACF9" w14:textId="17E1FD01" w:rsidR="00885C63" w:rsidRDefault="00885C63" w:rsidP="00885C63">
      <w:pPr>
        <w:ind w:firstLine="720"/>
      </w:pPr>
      <w:r>
        <w:t>Superada a craniotomia, outro desafio foi inserir a lente GRIN nas coordenadas estereotáxicas exatas e de maneira estável. Os primeiros protótipos de suporte, feitos com tubos plásticos, revelaram limitações principalmente relacionadas à estabilidade e precisão dimensional. Em resposta, desenvolveu-se um suporte impresso em PLA; contudo, a falta de precisão da impressora de filamento impossibilitou a fabricação de orifícios compatíveis com o diâmetro da lente.</w:t>
      </w:r>
    </w:p>
    <w:p w14:paraId="55E4B462" w14:textId="1F3101C9" w:rsidR="00885C63" w:rsidRDefault="00885C63" w:rsidP="00885C63">
      <w:pPr>
        <w:ind w:firstLine="720"/>
      </w:pPr>
      <w:r>
        <w:t xml:space="preserve">A solução definitiva envolveu o uso de uma impressora de resina </w:t>
      </w:r>
      <w:proofErr w:type="spellStart"/>
      <w:r>
        <w:t>Halot</w:t>
      </w:r>
      <w:proofErr w:type="spellEnd"/>
      <w:r>
        <w:t xml:space="preserve"> Sky, cuja precisão permitiu projetar um suporte com tolerâncias adequadas. A escolha pela impressão em resina justifica-se pela necessidade de tolerâncias micrométricas exigidas para o alinhamento das lentes GRIN. Diferente das lentes convencionais, as lentes GRIN refratam a luz através de variações cilíndricas do índice de refração do vidro, exigindo um posicionamento axial perfeito para atuar como um relé óptico eficiente entre as camadas profundas do cérebro e o sensor CMOS do miniscope </w:t>
      </w:r>
      <w:r>
        <w:fldChar w:fldCharType="begin"/>
      </w:r>
      <w:r w:rsidR="001947A0">
        <w:instrText xml:space="preserve"> ADDIN ZOTERO_ITEM CSL_CITATION {"citationID":"B1wCxixZ","properties":{"formattedCitation":"(Ghosh et al., 2011)","plainCitation":"(Ghosh et al., 2011)","noteIndex":0},"citationItems":[{"id":3912,"uris":["http://zotero.org/users/7052761/items/VVIQGMN9"],"itemData":{"id":3912,"type":"article-journal","abstract":"An integrated, miniature (1.9 g) fluorescence microscope containing light source, optics and sensor allows high-speed, wide field of view imaging of calcium spiking in hundreds of neurons in freely moving mice. The mass-producible portable microscope is also useful for a variety of fluorescence assays for which size, cost and portability can be concerns.","container-title":"Nature Methods","DOI":"10.1038/nmeth.1694","ISSN":"1548-7105","issue":"10","journalAbbreviation":"Nat Methods","language":"en","license":"2011 Springer Nature America, Inc.","note":"publisher: Nature Publishing Group","page":"871-878","source":"www.nature.com","title":"Miniaturized integration of a fluorescence microscope","volume":"8","author":[{"family":"Ghosh","given":"Kunal K."},{"family":"Burns","given":"Laurie D."},{"family":"Cocker","given":"Eric D."},{"family":"Nimmerjahn","given":"Axel"},{"family":"Ziv","given":"Yaniv"},{"family":"Gamal","given":"Abbas El"},{"family":"Schnitzer","given":"Mark J."}],"issued":{"date-parts":[["2011",10]]}}}],"schema":"https://github.com/citation-style-language/schema/raw/master/csl-citation.json"} </w:instrText>
      </w:r>
      <w:r>
        <w:fldChar w:fldCharType="separate"/>
      </w:r>
      <w:r w:rsidRPr="00C61683">
        <w:rPr>
          <w:rFonts w:cs="Arial"/>
        </w:rPr>
        <w:t>(Ghosh et al., 2011)</w:t>
      </w:r>
      <w:r>
        <w:fldChar w:fldCharType="end"/>
      </w:r>
      <w:r>
        <w:t>.</w:t>
      </w:r>
    </w:p>
    <w:p w14:paraId="6ED83B69" w14:textId="2EF039CA" w:rsidR="00C77E00" w:rsidRDefault="00885C63" w:rsidP="00C90858">
      <w:pPr>
        <w:ind w:firstLine="720"/>
        <w:rPr>
          <w:noProof/>
        </w:rPr>
      </w:pPr>
      <w:r>
        <w:t>Esse suporte fixava a lente ao crânio e, adicionalmente, incluía uma tampa protetora, indispensável para o período de recuperação pós-cirúrgica (aproximadamente 21 dias), quando o animal retorna ao biotério. Este intervalo temporal é congruente com o período necessário para a expressão viral do indicador de cálcio (</w:t>
      </w:r>
      <w:proofErr w:type="spellStart"/>
      <w:r>
        <w:t>GCaMP</w:t>
      </w:r>
      <w:proofErr w:type="spellEnd"/>
      <w:r>
        <w:t xml:space="preserve">) e para a recuperação da inflamação tecidual sob a face da lente, permitindo a estabilização do campo de visão antes da fixação final da baseplate </w:t>
      </w:r>
      <w:r>
        <w:fldChar w:fldCharType="begin"/>
      </w:r>
      <w:r w:rsidR="001947A0">
        <w:instrText xml:space="preserve"> ADDIN ZOTERO_ITEM CSL_CITATION {"citationID":"C7h8wKZp","properties":{"formattedCitation":"(Resendez et al., 2016)","plainCitation":"(Resendez et al., 2016)","noteIndex":0},"citationItems":[{"id":3911,"uris":["http://zotero.org/users/7052761/items/SU9LQ4KW"],"itemData":{"id":3911,"type":"article-journal","abstract":"This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fldChar w:fldCharType="separate"/>
      </w:r>
      <w:r w:rsidRPr="00C61683">
        <w:rPr>
          <w:rFonts w:cs="Arial"/>
        </w:rPr>
        <w:t>(Resendez et al., 2016)</w:t>
      </w:r>
      <w:r>
        <w:fldChar w:fldCharType="end"/>
      </w:r>
      <w:r>
        <w:t>. A precisão do suporte impresso também funcionou como guia adicional de alinhamento estereotáxico, aumentando a confiabilidade da inserção.</w:t>
      </w:r>
      <w:r w:rsidR="00C77E00" w:rsidRPr="00C77E00">
        <w:rPr>
          <w:noProof/>
        </w:rPr>
        <w:t xml:space="preserve"> </w:t>
      </w:r>
    </w:p>
    <w:p w14:paraId="2421F501" w14:textId="77777777" w:rsidR="00C77E00" w:rsidRDefault="00C77E00" w:rsidP="00C90858">
      <w:pPr>
        <w:ind w:firstLine="720"/>
        <w:rPr>
          <w:noProof/>
        </w:rPr>
      </w:pPr>
    </w:p>
    <w:p w14:paraId="14532B53" w14:textId="2ECFA420" w:rsidR="00885C63" w:rsidRDefault="00C77E00" w:rsidP="00C77E00">
      <w:pPr>
        <w:jc w:val="center"/>
      </w:pPr>
      <w:r>
        <w:rPr>
          <w:noProof/>
        </w:rPr>
        <w:lastRenderedPageBreak/>
        <w:drawing>
          <wp:inline distT="0" distB="0" distL="0" distR="0" wp14:anchorId="4B3BA7AD" wp14:editId="0D9F7D9B">
            <wp:extent cx="5905500" cy="3665526"/>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16256" cy="3734272"/>
                    </a:xfrm>
                    <a:prstGeom prst="rect">
                      <a:avLst/>
                    </a:prstGeom>
                    <a:noFill/>
                    <a:ln>
                      <a:noFill/>
                    </a:ln>
                  </pic:spPr>
                </pic:pic>
              </a:graphicData>
            </a:graphic>
          </wp:inline>
        </w:drawing>
      </w:r>
    </w:p>
    <w:p w14:paraId="4E6A50BA" w14:textId="44D9D3D4" w:rsidR="00C77E00" w:rsidRPr="00D74798" w:rsidRDefault="00B33F5A" w:rsidP="00B33F5A">
      <w:pPr>
        <w:pStyle w:val="Caption"/>
        <w:rPr>
          <w:color w:val="000000" w:themeColor="text1"/>
          <w:sz w:val="20"/>
          <w:szCs w:val="20"/>
        </w:rPr>
      </w:pPr>
      <w:bookmarkStart w:id="194" w:name="_Toc220402042"/>
      <w:r w:rsidRPr="00D74798">
        <w:rPr>
          <w:color w:val="000000" w:themeColor="text1"/>
          <w:sz w:val="20"/>
          <w:szCs w:val="20"/>
        </w:rPr>
        <w:t xml:space="preserve">Figura </w:t>
      </w:r>
      <w:r w:rsidRPr="00D74798">
        <w:rPr>
          <w:color w:val="000000" w:themeColor="text1"/>
          <w:sz w:val="20"/>
          <w:szCs w:val="20"/>
        </w:rPr>
        <w:fldChar w:fldCharType="begin"/>
      </w:r>
      <w:r w:rsidRPr="00D74798">
        <w:rPr>
          <w:color w:val="000000" w:themeColor="text1"/>
          <w:sz w:val="20"/>
          <w:szCs w:val="20"/>
        </w:rPr>
        <w:instrText xml:space="preserve"> SEQ Figura \* ARABIC </w:instrText>
      </w:r>
      <w:r w:rsidRPr="00D74798">
        <w:rPr>
          <w:color w:val="000000" w:themeColor="text1"/>
          <w:sz w:val="20"/>
          <w:szCs w:val="20"/>
        </w:rPr>
        <w:fldChar w:fldCharType="separate"/>
      </w:r>
      <w:r w:rsidR="000E4C1B">
        <w:rPr>
          <w:noProof/>
          <w:color w:val="000000" w:themeColor="text1"/>
          <w:sz w:val="20"/>
          <w:szCs w:val="20"/>
        </w:rPr>
        <w:t>7</w:t>
      </w:r>
      <w:r w:rsidRPr="00D74798">
        <w:rPr>
          <w:color w:val="000000" w:themeColor="text1"/>
          <w:sz w:val="20"/>
          <w:szCs w:val="20"/>
        </w:rPr>
        <w:fldChar w:fldCharType="end"/>
      </w:r>
      <w:r w:rsidRPr="00D74798">
        <w:rPr>
          <w:color w:val="000000" w:themeColor="text1"/>
          <w:sz w:val="20"/>
          <w:szCs w:val="20"/>
        </w:rPr>
        <w:t xml:space="preserve"> </w:t>
      </w:r>
      <w:r w:rsidR="00D74798">
        <w:rPr>
          <w:color w:val="000000" w:themeColor="text1"/>
          <w:sz w:val="20"/>
          <w:szCs w:val="20"/>
        </w:rPr>
        <w:t>-</w:t>
      </w:r>
      <w:r w:rsidRPr="00D74798">
        <w:rPr>
          <w:color w:val="000000" w:themeColor="text1"/>
          <w:sz w:val="20"/>
          <w:szCs w:val="20"/>
        </w:rPr>
        <w:t xml:space="preserve"> Desenvolvimento do suporte para a lente GRIN e tampa protetora</w:t>
      </w:r>
      <w:r w:rsidR="00C77E00" w:rsidRPr="00D74798">
        <w:rPr>
          <w:color w:val="000000" w:themeColor="text1"/>
          <w:sz w:val="20"/>
          <w:szCs w:val="20"/>
        </w:rPr>
        <w:t xml:space="preserve">. O conjunto foi manufaturado em resina (impressora </w:t>
      </w:r>
      <w:proofErr w:type="spellStart"/>
      <w:r w:rsidR="00C77E00" w:rsidRPr="00D74798">
        <w:rPr>
          <w:color w:val="000000" w:themeColor="text1"/>
          <w:sz w:val="20"/>
          <w:szCs w:val="20"/>
        </w:rPr>
        <w:t>Halot</w:t>
      </w:r>
      <w:proofErr w:type="spellEnd"/>
      <w:r w:rsidR="00C77E00" w:rsidRPr="00D74798">
        <w:rPr>
          <w:color w:val="000000" w:themeColor="text1"/>
          <w:sz w:val="20"/>
          <w:szCs w:val="20"/>
        </w:rPr>
        <w:t xml:space="preserve"> Sky) para garantir a precisão micrométrica necessária ao alinhamento óptico. (A) Vista superior dos componentes: suporte de fixação craniana (esquerda) e tampa de proteção (direita). (B) e (C) Vistas em perspectiva evidenciando a geometria do canal de inserção e encaixe. (D) Configuração do conjunto montado. O dispositivo foi projetado para proteger a lente e manter a integridade da craniotomia durante o período de 21 dias de expressão viral e recuperação tecidual, antecedendo a cimentação definitiva do baseplate.</w:t>
      </w:r>
      <w:bookmarkEnd w:id="194"/>
    </w:p>
    <w:p w14:paraId="36DDB102" w14:textId="77777777" w:rsidR="00C77E00" w:rsidRDefault="00C77E00" w:rsidP="00C90858">
      <w:pPr>
        <w:ind w:firstLine="720"/>
      </w:pPr>
    </w:p>
    <w:p w14:paraId="35C18DF4" w14:textId="44866496" w:rsidR="00904B0A" w:rsidRDefault="00904B0A" w:rsidP="00C90858">
      <w:pPr>
        <w:ind w:firstLine="720"/>
      </w:pPr>
      <w:r w:rsidRPr="00904B0A">
        <w:t>Para corroborar a precisão estereotáxica alcançada com estes dispositivos customizados, realizou-se a verificação histológica do tecido. A Figura</w:t>
      </w:r>
      <w:r>
        <w:t xml:space="preserve"> </w:t>
      </w:r>
      <w:r w:rsidR="00C77E00">
        <w:t>8</w:t>
      </w:r>
      <w:r w:rsidRPr="00904B0A">
        <w:t xml:space="preserve"> evidencia a interface óptica estabelecida pelo trajeto da lente e a preservação da </w:t>
      </w:r>
      <w:proofErr w:type="spellStart"/>
      <w:r w:rsidRPr="00904B0A">
        <w:t>citoarquitetura</w:t>
      </w:r>
      <w:proofErr w:type="spellEnd"/>
      <w:r w:rsidRPr="00904B0A">
        <w:t xml:space="preserve"> local, sobreposta à fluorescência do indicador </w:t>
      </w:r>
      <w:proofErr w:type="spellStart"/>
      <w:r w:rsidRPr="00904B0A">
        <w:t>GCaMP</w:t>
      </w:r>
      <w:proofErr w:type="spellEnd"/>
      <w:r w:rsidRPr="00904B0A">
        <w:t xml:space="preserve"> na região de interesse.</w:t>
      </w:r>
    </w:p>
    <w:p w14:paraId="00E1DA45" w14:textId="548CA4D3" w:rsidR="00904B0A" w:rsidRDefault="00904B0A" w:rsidP="00904B0A">
      <w:pPr>
        <w:sectPr w:rsidR="00904B0A" w:rsidSect="00261734">
          <w:footerReference w:type="default" r:id="rId34"/>
          <w:pgSz w:w="12240" w:h="15840"/>
          <w:pgMar w:top="1440" w:right="1440" w:bottom="1440" w:left="1440" w:header="720" w:footer="720" w:gutter="0"/>
          <w:cols w:space="720"/>
          <w:docGrid w:linePitch="360"/>
        </w:sectPr>
      </w:pPr>
    </w:p>
    <w:p w14:paraId="671FA4FA" w14:textId="7F2F5F63" w:rsidR="00904B0A" w:rsidRDefault="00904B0A" w:rsidP="00B01F94"/>
    <w:p w14:paraId="68FEBF05" w14:textId="2D6BA3AA" w:rsidR="00B01F94" w:rsidRDefault="00B33F5A" w:rsidP="009D1804">
      <w:r>
        <w:rPr>
          <w:noProof/>
        </w:rPr>
        <mc:AlternateContent>
          <mc:Choice Requires="wps">
            <w:drawing>
              <wp:anchor distT="0" distB="0" distL="114300" distR="114300" simplePos="0" relativeHeight="251666432" behindDoc="0" locked="0" layoutInCell="1" allowOverlap="1" wp14:anchorId="634A43CE" wp14:editId="1A8716CB">
                <wp:simplePos x="0" y="0"/>
                <wp:positionH relativeFrom="margin">
                  <wp:posOffset>1103186</wp:posOffset>
                </wp:positionH>
                <wp:positionV relativeFrom="paragraph">
                  <wp:posOffset>3507847</wp:posOffset>
                </wp:positionV>
                <wp:extent cx="8078551" cy="636199"/>
                <wp:effectExtent l="6667" t="0" r="5398" b="5397"/>
                <wp:wrapNone/>
                <wp:docPr id="2110925101" name="Text Box 1"/>
                <wp:cNvGraphicFramePr/>
                <a:graphic xmlns:a="http://schemas.openxmlformats.org/drawingml/2006/main">
                  <a:graphicData uri="http://schemas.microsoft.com/office/word/2010/wordprocessingShape">
                    <wps:wsp>
                      <wps:cNvSpPr txBox="1"/>
                      <wps:spPr>
                        <a:xfrm rot="16200000">
                          <a:off x="0" y="0"/>
                          <a:ext cx="8078551" cy="636199"/>
                        </a:xfrm>
                        <a:prstGeom prst="rect">
                          <a:avLst/>
                        </a:prstGeom>
                        <a:solidFill>
                          <a:prstClr val="white"/>
                        </a:solidFill>
                        <a:ln>
                          <a:noFill/>
                        </a:ln>
                      </wps:spPr>
                      <wps:txbx>
                        <w:txbxContent>
                          <w:p w14:paraId="0918A1B7" w14:textId="2EF9911C" w:rsidR="00B33F5A" w:rsidRPr="00D74798" w:rsidRDefault="00B33F5A" w:rsidP="00B33F5A">
                            <w:pPr>
                              <w:pStyle w:val="Caption"/>
                              <w:rPr>
                                <w:noProof/>
                                <w:color w:val="000000" w:themeColor="text1"/>
                                <w:sz w:val="20"/>
                                <w:szCs w:val="20"/>
                              </w:rPr>
                            </w:pPr>
                            <w:bookmarkStart w:id="195" w:name="_Toc220402043"/>
                            <w:r w:rsidRPr="00D74798">
                              <w:rPr>
                                <w:color w:val="000000" w:themeColor="text1"/>
                                <w:sz w:val="20"/>
                                <w:szCs w:val="20"/>
                              </w:rPr>
                              <w:t xml:space="preserve">Figura </w:t>
                            </w:r>
                            <w:r w:rsidRPr="00D74798">
                              <w:rPr>
                                <w:color w:val="000000" w:themeColor="text1"/>
                                <w:sz w:val="20"/>
                                <w:szCs w:val="20"/>
                              </w:rPr>
                              <w:fldChar w:fldCharType="begin"/>
                            </w:r>
                            <w:r w:rsidRPr="00D74798">
                              <w:rPr>
                                <w:color w:val="000000" w:themeColor="text1"/>
                                <w:sz w:val="20"/>
                                <w:szCs w:val="20"/>
                              </w:rPr>
                              <w:instrText xml:space="preserve"> SEQ Figura \* ARABIC </w:instrText>
                            </w:r>
                            <w:r w:rsidRPr="00D74798">
                              <w:rPr>
                                <w:color w:val="000000" w:themeColor="text1"/>
                                <w:sz w:val="20"/>
                                <w:szCs w:val="20"/>
                              </w:rPr>
                              <w:fldChar w:fldCharType="separate"/>
                            </w:r>
                            <w:r w:rsidR="000E4C1B">
                              <w:rPr>
                                <w:noProof/>
                                <w:color w:val="000000" w:themeColor="text1"/>
                                <w:sz w:val="20"/>
                                <w:szCs w:val="20"/>
                              </w:rPr>
                              <w:t>8</w:t>
                            </w:r>
                            <w:r w:rsidRPr="00D74798">
                              <w:rPr>
                                <w:color w:val="000000" w:themeColor="text1"/>
                                <w:sz w:val="20"/>
                                <w:szCs w:val="20"/>
                              </w:rPr>
                              <w:fldChar w:fldCharType="end"/>
                            </w:r>
                            <w:r w:rsidR="00D74798" w:rsidRPr="00D74798">
                              <w:rPr>
                                <w:color w:val="000000" w:themeColor="text1"/>
                                <w:sz w:val="20"/>
                                <w:szCs w:val="20"/>
                              </w:rPr>
                              <w:t xml:space="preserve"> -</w:t>
                            </w:r>
                            <w:r w:rsidRPr="00D74798">
                              <w:rPr>
                                <w:color w:val="000000" w:themeColor="text1"/>
                                <w:sz w:val="20"/>
                                <w:szCs w:val="20"/>
                              </w:rPr>
                              <w:t xml:space="preserve"> Validação histológica da implantação da lente GRIN. Imagem de microscopia de fluorescência de uma fatia coronal do hipocampo. É possível observar o trajeto de inserção da lente terminando imediatamente acima da camada CA1 do hipocampo. A fluorescência verde confirma a expressão do indicador de cálcio (GCaMP) na população neuronal alvo após o período de recuperação, validando o protocolo cirúrgico padronizado.</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4A43CE" id="_x0000_t202" coordsize="21600,21600" o:spt="202" path="m,l,21600r21600,l21600,xe">
                <v:stroke joinstyle="miter"/>
                <v:path gradientshapeok="t" o:connecttype="rect"/>
              </v:shapetype>
              <v:shape id="Text Box 1" o:spid="_x0000_s1026" type="#_x0000_t202" style="position:absolute;left:0;text-align:left;margin-left:86.85pt;margin-top:276.2pt;width:636.1pt;height:50.1pt;rotation:-90;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" stroked="f">
                <v:textbox inset="0,0,0,0">
                  <w:txbxContent>
                    <w:p w14:paraId="0918A1B7" w14:textId="2EF9911C" w:rsidR="00B33F5A" w:rsidRPr="00D74798" w:rsidRDefault="00B33F5A" w:rsidP="00B33F5A">
                      <w:pPr>
                        <w:pStyle w:val="Caption"/>
                        <w:rPr>
                          <w:noProof/>
                          <w:color w:val="000000" w:themeColor="text1"/>
                          <w:sz w:val="20"/>
                          <w:szCs w:val="20"/>
                        </w:rPr>
                      </w:pPr>
                      <w:bookmarkStart w:id="196" w:name="_Toc220402043"/>
                      <w:r w:rsidRPr="00D74798">
                        <w:rPr>
                          <w:color w:val="000000" w:themeColor="text1"/>
                          <w:sz w:val="20"/>
                          <w:szCs w:val="20"/>
                        </w:rPr>
                        <w:t xml:space="preserve">Figura </w:t>
                      </w:r>
                      <w:r w:rsidRPr="00D74798">
                        <w:rPr>
                          <w:color w:val="000000" w:themeColor="text1"/>
                          <w:sz w:val="20"/>
                          <w:szCs w:val="20"/>
                        </w:rPr>
                        <w:fldChar w:fldCharType="begin"/>
                      </w:r>
                      <w:r w:rsidRPr="00D74798">
                        <w:rPr>
                          <w:color w:val="000000" w:themeColor="text1"/>
                          <w:sz w:val="20"/>
                          <w:szCs w:val="20"/>
                        </w:rPr>
                        <w:instrText xml:space="preserve"> SEQ Figura \* ARABIC </w:instrText>
                      </w:r>
                      <w:r w:rsidRPr="00D74798">
                        <w:rPr>
                          <w:color w:val="000000" w:themeColor="text1"/>
                          <w:sz w:val="20"/>
                          <w:szCs w:val="20"/>
                        </w:rPr>
                        <w:fldChar w:fldCharType="separate"/>
                      </w:r>
                      <w:r w:rsidR="000E4C1B">
                        <w:rPr>
                          <w:noProof/>
                          <w:color w:val="000000" w:themeColor="text1"/>
                          <w:sz w:val="20"/>
                          <w:szCs w:val="20"/>
                        </w:rPr>
                        <w:t>8</w:t>
                      </w:r>
                      <w:r w:rsidRPr="00D74798">
                        <w:rPr>
                          <w:color w:val="000000" w:themeColor="text1"/>
                          <w:sz w:val="20"/>
                          <w:szCs w:val="20"/>
                        </w:rPr>
                        <w:fldChar w:fldCharType="end"/>
                      </w:r>
                      <w:r w:rsidR="00D74798" w:rsidRPr="00D74798">
                        <w:rPr>
                          <w:color w:val="000000" w:themeColor="text1"/>
                          <w:sz w:val="20"/>
                          <w:szCs w:val="20"/>
                        </w:rPr>
                        <w:t xml:space="preserve"> -</w:t>
                      </w:r>
                      <w:r w:rsidRPr="00D74798">
                        <w:rPr>
                          <w:color w:val="000000" w:themeColor="text1"/>
                          <w:sz w:val="20"/>
                          <w:szCs w:val="20"/>
                        </w:rPr>
                        <w:t xml:space="preserve"> Validação histológica da implantação da lente GRIN. Imagem de microscopia de fluorescência de uma fatia coronal do hipocampo. É possível observar o trajeto de inserção da lente terminando imediatamente acima da camada CA1 do hipocampo. A fluorescência verde confirma a expressão do indicador de cálcio (GCaMP) na população neuronal alvo após o período de recuperação, validando o protocolo cirúrgico padronizado.</w:t>
                      </w:r>
                      <w:bookmarkEnd w:id="196"/>
                    </w:p>
                  </w:txbxContent>
                </v:textbox>
                <w10:wrap anchorx="margin"/>
              </v:shape>
            </w:pict>
          </mc:Fallback>
        </mc:AlternateContent>
      </w:r>
      <w:r w:rsidR="009D1804">
        <w:rPr>
          <w:noProof/>
        </w:rPr>
        <w:drawing>
          <wp:anchor distT="0" distB="0" distL="114300" distR="114300" simplePos="0" relativeHeight="251658240" behindDoc="0" locked="0" layoutInCell="1" allowOverlap="1" wp14:anchorId="71BD6ED2" wp14:editId="1FF18AF9">
            <wp:simplePos x="0" y="0"/>
            <wp:positionH relativeFrom="column">
              <wp:posOffset>-1623695</wp:posOffset>
            </wp:positionH>
            <wp:positionV relativeFrom="paragraph">
              <wp:posOffset>1460500</wp:posOffset>
            </wp:positionV>
            <wp:extent cx="8094980" cy="4710430"/>
            <wp:effectExtent l="0" t="3175"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16200000">
                      <a:off x="0" y="0"/>
                      <a:ext cx="8094980" cy="4710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4D9AA1" w14:textId="77777777" w:rsidR="00904B0A" w:rsidRDefault="00904B0A" w:rsidP="00C90858">
      <w:pPr>
        <w:ind w:firstLine="720"/>
        <w:sectPr w:rsidR="00904B0A" w:rsidSect="00261734">
          <w:pgSz w:w="12240" w:h="15840"/>
          <w:pgMar w:top="1440" w:right="1440" w:bottom="1440" w:left="1440" w:header="720" w:footer="720" w:gutter="0"/>
          <w:cols w:space="720"/>
          <w:docGrid w:linePitch="360"/>
        </w:sectPr>
      </w:pPr>
    </w:p>
    <w:p w14:paraId="5CDE6597" w14:textId="74E0AAF2" w:rsidR="00885C63" w:rsidRDefault="00885C63" w:rsidP="004C2EDB">
      <w:pPr>
        <w:pStyle w:val="Heading3"/>
      </w:pPr>
      <w:bookmarkStart w:id="197" w:name="_Toc220367219"/>
      <w:r>
        <w:lastRenderedPageBreak/>
        <w:t>SUPORTE AUXILIAR PARA ESTABILIZAÇÃO DA LENTE NO ESTEREOTÁXICO</w:t>
      </w:r>
      <w:bookmarkEnd w:id="197"/>
    </w:p>
    <w:p w14:paraId="5AEC4BC3" w14:textId="77777777" w:rsidR="00885C63" w:rsidRDefault="00885C63" w:rsidP="00885C63">
      <w:pPr>
        <w:ind w:firstLine="720"/>
      </w:pPr>
      <w:r>
        <w:t>Por fim, tornou-se necessário construir um suporte adicional que permitisse acoplar o conjunto ao aparelho estereotáxico durante as cirurgias. A customização de todos os componentes implicou projetar também uma estrutura capaz de manter estabilidade sem interferir no espaço cirúrgico. Diversas iterações foram testadas até se chegar a um modelo ideal: um suporte impresso em resina, com área superior para acoplamento direto à barra estereotáxica e uma indentação projetada para acomodar o suporte da lente com segurança.</w:t>
      </w:r>
    </w:p>
    <w:p w14:paraId="0A567BA7" w14:textId="6FD36E03" w:rsidR="00885C63" w:rsidRDefault="00885C63" w:rsidP="00CF092F">
      <w:pPr>
        <w:ind w:firstLine="720"/>
      </w:pPr>
      <w:r>
        <w:t>Essa solução permitiu reduzir o espaço ocupado no campo cirúrgico e garantiu firmeza durante as manipulações mais delicadas da cirurgia, aumentando a precisão e diminuindo a variabilidade entre procedimentos.</w:t>
      </w:r>
    </w:p>
    <w:p w14:paraId="189BC1F5" w14:textId="47560E3B" w:rsidR="00C90858" w:rsidRDefault="00C90858" w:rsidP="00C90858">
      <w:pPr>
        <w:jc w:val="center"/>
      </w:pPr>
      <w:r>
        <w:rPr>
          <w:noProof/>
        </w:rPr>
        <w:drawing>
          <wp:inline distT="0" distB="0" distL="0" distR="0" wp14:anchorId="54134860" wp14:editId="72F54B48">
            <wp:extent cx="3410456" cy="3881887"/>
            <wp:effectExtent l="0" t="0" r="0"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39031" cy="3914412"/>
                    </a:xfrm>
                    <a:prstGeom prst="rect">
                      <a:avLst/>
                    </a:prstGeom>
                    <a:noFill/>
                    <a:ln>
                      <a:noFill/>
                    </a:ln>
                  </pic:spPr>
                </pic:pic>
              </a:graphicData>
            </a:graphic>
          </wp:inline>
        </w:drawing>
      </w:r>
    </w:p>
    <w:p w14:paraId="4B6CB7B0" w14:textId="17386351" w:rsidR="00CF092F" w:rsidRPr="00D74798" w:rsidRDefault="00B33F5A" w:rsidP="00B33F5A">
      <w:pPr>
        <w:pStyle w:val="Caption"/>
        <w:rPr>
          <w:color w:val="000000" w:themeColor="text1"/>
          <w:sz w:val="20"/>
          <w:szCs w:val="20"/>
        </w:rPr>
      </w:pPr>
      <w:bookmarkStart w:id="198" w:name="_Toc220402044"/>
      <w:r w:rsidRPr="00D74798">
        <w:rPr>
          <w:color w:val="000000" w:themeColor="text1"/>
          <w:sz w:val="20"/>
          <w:szCs w:val="20"/>
        </w:rPr>
        <w:t xml:space="preserve">Figura </w:t>
      </w:r>
      <w:r w:rsidRPr="00D74798">
        <w:rPr>
          <w:color w:val="000000" w:themeColor="text1"/>
          <w:sz w:val="20"/>
          <w:szCs w:val="20"/>
        </w:rPr>
        <w:fldChar w:fldCharType="begin"/>
      </w:r>
      <w:r w:rsidRPr="00D74798">
        <w:rPr>
          <w:color w:val="000000" w:themeColor="text1"/>
          <w:sz w:val="20"/>
          <w:szCs w:val="20"/>
        </w:rPr>
        <w:instrText xml:space="preserve"> SEQ Figura \* ARABIC </w:instrText>
      </w:r>
      <w:r w:rsidRPr="00D74798">
        <w:rPr>
          <w:color w:val="000000" w:themeColor="text1"/>
          <w:sz w:val="20"/>
          <w:szCs w:val="20"/>
        </w:rPr>
        <w:fldChar w:fldCharType="separate"/>
      </w:r>
      <w:r w:rsidR="000E4C1B">
        <w:rPr>
          <w:noProof/>
          <w:color w:val="000000" w:themeColor="text1"/>
          <w:sz w:val="20"/>
          <w:szCs w:val="20"/>
        </w:rPr>
        <w:t>9</w:t>
      </w:r>
      <w:r w:rsidRPr="00D74798">
        <w:rPr>
          <w:color w:val="000000" w:themeColor="text1"/>
          <w:sz w:val="20"/>
          <w:szCs w:val="20"/>
        </w:rPr>
        <w:fldChar w:fldCharType="end"/>
      </w:r>
      <w:r w:rsidRPr="00D74798">
        <w:rPr>
          <w:color w:val="000000" w:themeColor="text1"/>
          <w:sz w:val="20"/>
          <w:szCs w:val="20"/>
        </w:rPr>
        <w:t xml:space="preserve"> - Adaptador para acoplamento do sistema ao aparelho estereotáxico</w:t>
      </w:r>
      <w:r w:rsidR="00CF092F" w:rsidRPr="00D74798">
        <w:rPr>
          <w:color w:val="000000" w:themeColor="text1"/>
          <w:sz w:val="20"/>
          <w:szCs w:val="20"/>
        </w:rPr>
        <w:t>. O componente foi manufaturado em resina para garantir rigidez estrutural e precisão de encaixe. (A-B) Vistas ortogonais demonstrando o orifício superior, dimensionado para fixação direta na barra do estereotáxico, e a indentação inferior desenhada para acomodar o suporte da lente. (C) Vista isométrica evidenciando a geometria compacta do dispositivo. O design final priorizou a estabilidade mecânica e a minimização da ocupação espacial no campo cirúrgico, facilitando as manipulações intraoperatórias.</w:t>
      </w:r>
      <w:bookmarkEnd w:id="198"/>
    </w:p>
    <w:p w14:paraId="6D5ECD4B" w14:textId="77777777" w:rsidR="00CF092F" w:rsidRDefault="00CF092F" w:rsidP="00CF092F"/>
    <w:p w14:paraId="7A35AF02" w14:textId="77777777" w:rsidR="0079009F" w:rsidRDefault="00457A3D" w:rsidP="00B73696">
      <w:pPr>
        <w:pStyle w:val="Heading1"/>
      </w:pPr>
      <w:bookmarkStart w:id="199" w:name="_Toc220367220"/>
      <w:commentRangeStart w:id="200"/>
      <w:r>
        <w:lastRenderedPageBreak/>
        <w:t>RESULTADOS</w:t>
      </w:r>
      <w:bookmarkEnd w:id="199"/>
      <w:commentRangeEnd w:id="200"/>
      <w:r w:rsidR="0069212E">
        <w:rPr>
          <w:rStyle w:val="CommentReference"/>
          <w:rFonts w:eastAsiaTheme="minorHAnsi" w:cstheme="minorBidi"/>
        </w:rPr>
        <w:commentReference w:id="200"/>
      </w:r>
    </w:p>
    <w:p w14:paraId="655562AA" w14:textId="77777777" w:rsidR="00260BB1" w:rsidRPr="00260BB1" w:rsidRDefault="00260BB1" w:rsidP="00260BB1"/>
    <w:p w14:paraId="6B93ADA7" w14:textId="162AADCD" w:rsidR="001B2C3E" w:rsidRDefault="00E76E77" w:rsidP="00F220A4">
      <w:pPr>
        <w:pStyle w:val="Heading2"/>
        <w:ind w:firstLine="720"/>
      </w:pPr>
      <w:bookmarkStart w:id="201" w:name="_Toc220367221"/>
      <w:r w:rsidRPr="001B2C3E">
        <w:t xml:space="preserve">OS ANIMAIS SÃO CAPAZES DE EXPRESSAR MEMÓRIA SOCIAL NO </w:t>
      </w:r>
      <w:r w:rsidR="00F3004E">
        <w:t>CONTEXTO PADRÃO</w:t>
      </w:r>
      <w:r w:rsidRPr="001B2C3E">
        <w:t>, EM AMB</w:t>
      </w:r>
      <w:r>
        <w:t>O</w:t>
      </w:r>
      <w:r w:rsidRPr="001B2C3E">
        <w:t xml:space="preserve">S </w:t>
      </w:r>
      <w:r>
        <w:t>MÉTODOS</w:t>
      </w:r>
      <w:r w:rsidRPr="001B2C3E">
        <w:t xml:space="preserve"> DE ANÁLISE</w:t>
      </w:r>
      <w:bookmarkEnd w:id="201"/>
    </w:p>
    <w:p w14:paraId="3B13C8BD" w14:textId="5EB43977" w:rsidR="00166C99" w:rsidRPr="00166C99" w:rsidRDefault="00166C99" w:rsidP="00166C99">
      <w:pPr>
        <w:ind w:firstLine="720"/>
      </w:pPr>
      <w:r w:rsidRPr="00166C99">
        <w:t xml:space="preserve">A capacidade de reconhecimento social dos animais no </w:t>
      </w:r>
      <w:ins w:id="202" w:author="Grace Moraes" w:date="2026-02-01T07:56:00Z" w16du:dateUtc="2026-02-01T10:56:00Z">
        <w:r w:rsidR="00D41D3D">
          <w:t>c</w:t>
        </w:r>
      </w:ins>
      <w:del w:id="203" w:author="Grace Moraes" w:date="2026-02-01T07:56:00Z" w16du:dateUtc="2026-02-01T10:56:00Z">
        <w:r w:rsidR="00F3004E" w:rsidDel="00D41D3D">
          <w:delText>C</w:delText>
        </w:r>
      </w:del>
      <w:r w:rsidR="00F3004E">
        <w:t>ontexto padrão</w:t>
      </w:r>
      <w:r w:rsidRPr="00166C99">
        <w:t xml:space="preserve"> foi avaliada por </w:t>
      </w:r>
      <w:ins w:id="204" w:author="Grace Moraes" w:date="2026-02-01T07:57:00Z" w16du:dateUtc="2026-02-01T10:57:00Z">
        <w:r w:rsidR="00D41D3D">
          <w:t xml:space="preserve">um </w:t>
        </w:r>
      </w:ins>
      <w:del w:id="205" w:author="Grace Moraes" w:date="2026-02-01T07:57:00Z" w16du:dateUtc="2026-02-01T10:57:00Z">
        <w:r w:rsidRPr="00166C99" w:rsidDel="00D41D3D">
          <w:delText>meio de d</w:delText>
        </w:r>
        <w:r w:rsidR="00C96804" w:rsidDel="00D41D3D">
          <w:delText xml:space="preserve">ois métodos de análise </w:delText>
        </w:r>
        <w:r w:rsidRPr="00166C99" w:rsidDel="00D41D3D">
          <w:delText xml:space="preserve">comportamentais distintas, </w:delText>
        </w:r>
        <w:r w:rsidR="00C96804" w:rsidDel="00D41D3D">
          <w:delText>sendo um</w:delText>
        </w:r>
        <w:r w:rsidRPr="00166C99" w:rsidDel="00D41D3D">
          <w:delText xml:space="preserve"> </w:delText>
        </w:r>
      </w:del>
      <w:r w:rsidRPr="00166C99">
        <w:t xml:space="preserve">método manual </w:t>
      </w:r>
      <w:r w:rsidR="00C96804">
        <w:t>e outro</w:t>
      </w:r>
      <w:r w:rsidRPr="00166C99">
        <w:t xml:space="preserve"> automático </w:t>
      </w:r>
      <w:r w:rsidR="0061715F">
        <w:t xml:space="preserve">pelo Behavython </w:t>
      </w:r>
      <w:r w:rsidRPr="00166C99">
        <w:t xml:space="preserve">(BY). Os resultados </w:t>
      </w:r>
      <w:del w:id="206" w:author="Grace Moraes" w:date="2026-02-01T07:57:00Z" w16du:dateUtc="2026-02-01T10:57:00Z">
        <w:r w:rsidRPr="00166C99" w:rsidDel="00D41D3D">
          <w:delText xml:space="preserve">de ambas as abordagens convergem para </w:delText>
        </w:r>
      </w:del>
      <w:r w:rsidRPr="00166C99">
        <w:t>indica</w:t>
      </w:r>
      <w:del w:id="207" w:author="Grace Moraes" w:date="2026-02-01T07:57:00Z" w16du:dateUtc="2026-02-01T10:57:00Z">
        <w:r w:rsidRPr="00166C99" w:rsidDel="00D41D3D">
          <w:delText>r,</w:delText>
        </w:r>
      </w:del>
      <w:ins w:id="208" w:author="Grace Moraes" w:date="2026-02-01T07:57:00Z" w16du:dateUtc="2026-02-01T10:57:00Z">
        <w:r w:rsidR="00D41D3D">
          <w:t>m</w:t>
        </w:r>
      </w:ins>
      <w:r w:rsidRPr="00166C99">
        <w:t xml:space="preserve"> de forma robusta</w:t>
      </w:r>
      <w:del w:id="209" w:author="Grace Moraes" w:date="2026-02-01T07:57:00Z" w16du:dateUtc="2026-02-01T10:57:00Z">
        <w:r w:rsidRPr="00166C99" w:rsidDel="00D41D3D">
          <w:delText>,</w:delText>
        </w:r>
      </w:del>
      <w:r w:rsidRPr="00166C99">
        <w:t xml:space="preserve"> a presença de memória social. A evidência primária reside na diminuição do tempo de investigação durante a fase de teste em comparação com a fase de treino, um comportamento indicativo de reconhecimento do animal-estímulo familiar.</w:t>
      </w:r>
    </w:p>
    <w:p w14:paraId="4A122C94" w14:textId="4AAF2BEA" w:rsidR="00166C99" w:rsidRPr="00166C99" w:rsidRDefault="00166C99" w:rsidP="00166C99">
      <w:pPr>
        <w:ind w:firstLine="720"/>
      </w:pPr>
      <w:r w:rsidRPr="00166C99">
        <w:t xml:space="preserve">A análise do tempo de investigação (Gráficos C e D) revela uma redução estatisticamente significativa entre as fases. Pelo método manual, o tempo de exploração no teste foi significativamente menor que no treino (teste t pareado: </w:t>
      </w:r>
      <w:proofErr w:type="gramStart"/>
      <w:r w:rsidRPr="00166C99">
        <w:t>t(11)=</w:t>
      </w:r>
      <w:proofErr w:type="gramEnd"/>
      <w:r w:rsidRPr="00166C99">
        <w:t xml:space="preserve">4,209; p=0,0015). Este achado foi </w:t>
      </w:r>
      <w:r w:rsidR="004E5005">
        <w:t>também encontrado quando realizado</w:t>
      </w:r>
      <w:r w:rsidRPr="00166C99">
        <w:t xml:space="preserve"> pela análise automática, que demonstrou uma diferença ainda mais pronunciada (</w:t>
      </w:r>
      <w:proofErr w:type="gramStart"/>
      <w:r w:rsidRPr="00166C99">
        <w:t>t(11)=</w:t>
      </w:r>
      <w:proofErr w:type="gramEnd"/>
      <w:r w:rsidRPr="00166C99">
        <w:t>4,785; p=0,0006). Esta diminuição do interesse exploratório na segunda exposição ao mesmo estímulo social é um marcador comportamental clássico para a evocação de memória de reconhecimento.</w:t>
      </w:r>
    </w:p>
    <w:p w14:paraId="7228B8E2" w14:textId="26280E01" w:rsidR="00166C99" w:rsidRPr="00166C99" w:rsidRDefault="00A62367" w:rsidP="00166C99">
      <w:pPr>
        <w:ind w:firstLine="720"/>
      </w:pPr>
      <w:r>
        <w:t xml:space="preserve">Essa diferença também é revelada quando o </w:t>
      </w:r>
      <w:ins w:id="210" w:author="Grace Moraes" w:date="2026-02-01T07:58:00Z" w16du:dateUtc="2026-02-01T10:58:00Z">
        <w:r w:rsidR="00D41D3D">
          <w:t>índice de reconhecimento social (</w:t>
        </w:r>
      </w:ins>
      <w:r>
        <w:t>IRS</w:t>
      </w:r>
      <w:ins w:id="211" w:author="Grace Moraes" w:date="2026-02-01T07:58:00Z" w16du:dateUtc="2026-02-01T10:58:00Z">
        <w:r w:rsidR="00D41D3D">
          <w:t>)</w:t>
        </w:r>
      </w:ins>
      <w:r>
        <w:t xml:space="preserve"> é calculado </w:t>
      </w:r>
      <w:r w:rsidR="00166C99" w:rsidRPr="00166C99">
        <w:t xml:space="preserve">(Gráficos A e B). Em consonância com os dados de tempo de investigação, o índice médio em ambas as análises foi significativamente superior ao valor teórico de zero, que representa a </w:t>
      </w:r>
      <w:r w:rsidR="004E5005">
        <w:t>presença</w:t>
      </w:r>
      <w:r w:rsidR="00166C99" w:rsidRPr="00166C99">
        <w:t xml:space="preserve"> de memória. A análise manual resultou em um índice significativamente positivo (teste t de uma amostra: </w:t>
      </w:r>
      <w:proofErr w:type="gramStart"/>
      <w:r w:rsidR="00166C99" w:rsidRPr="00166C99">
        <w:t>t(11)=</w:t>
      </w:r>
      <w:proofErr w:type="gramEnd"/>
      <w:r w:rsidR="00166C99" w:rsidRPr="00166C99">
        <w:t>4,374; p=0,0011), assim como a análise automática BY (</w:t>
      </w:r>
      <w:proofErr w:type="gramStart"/>
      <w:r w:rsidR="00166C99" w:rsidRPr="00166C99">
        <w:t>t(11)=</w:t>
      </w:r>
      <w:proofErr w:type="gramEnd"/>
      <w:r w:rsidR="00166C99" w:rsidRPr="00166C99">
        <w:t xml:space="preserve">4,748; p=0,0006). Em conjunto, a convergência dos resultados obtidos por diferentes métricas e métodos de quantificação sustenta solidamente a conclusão de que os animais expressaram memória social no </w:t>
      </w:r>
      <w:r w:rsidR="00F3004E">
        <w:t>Contexto padrão</w:t>
      </w:r>
      <w:r w:rsidR="00166C99" w:rsidRPr="00166C99">
        <w:t>.</w:t>
      </w:r>
    </w:p>
    <w:p w14:paraId="4D4C3A45" w14:textId="0E5D26BB" w:rsidR="00BF12AF" w:rsidRDefault="003260D2" w:rsidP="004E5005">
      <w:pPr>
        <w:keepNext/>
        <w:jc w:val="center"/>
      </w:pPr>
      <w:r>
        <w:rPr>
          <w:noProof/>
        </w:rPr>
        <w:lastRenderedPageBreak/>
        <w:drawing>
          <wp:anchor distT="0" distB="0" distL="114300" distR="114300" simplePos="0" relativeHeight="251661312" behindDoc="0" locked="0" layoutInCell="1" allowOverlap="1" wp14:anchorId="19727688" wp14:editId="08ED3028">
            <wp:simplePos x="0" y="0"/>
            <wp:positionH relativeFrom="column">
              <wp:posOffset>0</wp:posOffset>
            </wp:positionH>
            <wp:positionV relativeFrom="paragraph">
              <wp:posOffset>0</wp:posOffset>
            </wp:positionV>
            <wp:extent cx="5940425" cy="5217160"/>
            <wp:effectExtent l="0" t="0" r="3175" b="2540"/>
            <wp:wrapSquare wrapText="bothSides"/>
            <wp:docPr id="566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5217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0000A8" w14:textId="1802A7AF" w:rsidR="004E5005" w:rsidRPr="00B33F5A" w:rsidRDefault="00B33F5A" w:rsidP="00B33F5A">
      <w:pPr>
        <w:pStyle w:val="Caption"/>
        <w:rPr>
          <w:color w:val="000000" w:themeColor="text1"/>
        </w:rPr>
      </w:pPr>
      <w:bookmarkStart w:id="212" w:name="_Toc220402045"/>
      <w:r w:rsidRPr="00B33F5A">
        <w:rPr>
          <w:color w:val="000000" w:themeColor="text1"/>
        </w:rPr>
        <w:t xml:space="preserve">Figura </w:t>
      </w:r>
      <w:r w:rsidRPr="00B33F5A">
        <w:rPr>
          <w:color w:val="000000" w:themeColor="text1"/>
        </w:rPr>
        <w:fldChar w:fldCharType="begin"/>
      </w:r>
      <w:r w:rsidRPr="00B33F5A">
        <w:rPr>
          <w:color w:val="000000" w:themeColor="text1"/>
        </w:rPr>
        <w:instrText xml:space="preserve"> SEQ Figura \* ARABIC </w:instrText>
      </w:r>
      <w:r w:rsidRPr="00B33F5A">
        <w:rPr>
          <w:color w:val="000000" w:themeColor="text1"/>
        </w:rPr>
        <w:fldChar w:fldCharType="separate"/>
      </w:r>
      <w:r w:rsidR="000E4C1B">
        <w:rPr>
          <w:noProof/>
          <w:color w:val="000000" w:themeColor="text1"/>
        </w:rPr>
        <w:t>10</w:t>
      </w:r>
      <w:r w:rsidRPr="00B33F5A">
        <w:rPr>
          <w:color w:val="000000" w:themeColor="text1"/>
        </w:rPr>
        <w:fldChar w:fldCharType="end"/>
      </w:r>
      <w:r w:rsidRPr="00B33F5A">
        <w:rPr>
          <w:color w:val="000000" w:themeColor="text1"/>
        </w:rPr>
        <w:t xml:space="preserve"> - A memória social é expressa no Contexto padrão</w:t>
      </w:r>
      <w:r w:rsidR="00C96804" w:rsidRPr="00B33F5A">
        <w:rPr>
          <w:color w:val="000000" w:themeColor="text1"/>
        </w:rPr>
        <w:t>.</w:t>
      </w:r>
      <w:r w:rsidR="00CF092F" w:rsidRPr="00B33F5A">
        <w:rPr>
          <w:color w:val="000000" w:themeColor="text1"/>
        </w:rPr>
        <w:t xml:space="preserve"> </w:t>
      </w:r>
      <w:r w:rsidR="00C96804" w:rsidRPr="00B33F5A">
        <w:rPr>
          <w:color w:val="000000" w:themeColor="text1"/>
        </w:rPr>
        <w:t>Gráficos superiores representam o índice de reconhecimento social, obtido pela análise automática (A) e manual (B). Cada ponto representa um animal individual, com a linha contínua indicando a média do grupo. A linha pontilhada em zero corresponde ao nível d</w:t>
      </w:r>
      <w:r w:rsidR="007F12BF" w:rsidRPr="00B33F5A">
        <w:rPr>
          <w:color w:val="000000" w:themeColor="text1"/>
        </w:rPr>
        <w:t>e não reconhecimento</w:t>
      </w:r>
      <w:r w:rsidR="00C96804" w:rsidRPr="00B33F5A">
        <w:rPr>
          <w:color w:val="000000" w:themeColor="text1"/>
        </w:rPr>
        <w:t>. Gráficos inferiores apresentam o tempo total de investigação (em segundos) durante a fase de treino (vermelho</w:t>
      </w:r>
      <w:r w:rsidR="007F12BF" w:rsidRPr="00B33F5A">
        <w:rPr>
          <w:color w:val="000000" w:themeColor="text1"/>
        </w:rPr>
        <w:t xml:space="preserve"> escuro</w:t>
      </w:r>
      <w:r w:rsidR="00C96804" w:rsidRPr="00B33F5A">
        <w:rPr>
          <w:color w:val="000000" w:themeColor="text1"/>
        </w:rPr>
        <w:t>) e teste (</w:t>
      </w:r>
      <w:r w:rsidR="007F12BF" w:rsidRPr="00B33F5A">
        <w:rPr>
          <w:color w:val="000000" w:themeColor="text1"/>
        </w:rPr>
        <w:t>vermelho claro</w:t>
      </w:r>
      <w:r w:rsidR="00C96804" w:rsidRPr="00B33F5A">
        <w:rPr>
          <w:color w:val="000000" w:themeColor="text1"/>
        </w:rPr>
        <w:t xml:space="preserve">), analisado pelo método automático (C) e manual (D). As barras indicam a média + EPM, com os pontos individuais sobrepostos. Os asteriscos denotam a significância estatística (**p &lt; 0,01; ***p &lt; 0,001). As análises foram realizadas utilizando o teste t de </w:t>
      </w:r>
      <w:proofErr w:type="spellStart"/>
      <w:r w:rsidR="00C96804" w:rsidRPr="00B33F5A">
        <w:rPr>
          <w:color w:val="000000" w:themeColor="text1"/>
        </w:rPr>
        <w:t>Student</w:t>
      </w:r>
      <w:proofErr w:type="spellEnd"/>
      <w:r w:rsidR="00A62367" w:rsidRPr="00B33F5A">
        <w:rPr>
          <w:color w:val="000000" w:themeColor="text1"/>
        </w:rPr>
        <w:t xml:space="preserve"> (Uma amostra para o IRS comparando com o valor hipotético de zero)</w:t>
      </w:r>
      <w:r w:rsidR="00C96804" w:rsidRPr="00B33F5A">
        <w:rPr>
          <w:color w:val="000000" w:themeColor="text1"/>
        </w:rPr>
        <w:t>.</w:t>
      </w:r>
      <w:bookmarkEnd w:id="212"/>
    </w:p>
    <w:p w14:paraId="5F57D135" w14:textId="77777777" w:rsidR="00C96804" w:rsidRDefault="00C96804" w:rsidP="001B2C3E">
      <w:pPr>
        <w:rPr>
          <w:sz w:val="20"/>
          <w:szCs w:val="20"/>
        </w:rPr>
      </w:pPr>
    </w:p>
    <w:p w14:paraId="1808CE9A" w14:textId="23FE181A" w:rsidR="001B2C3E" w:rsidRDefault="008D187E" w:rsidP="00BA0952">
      <w:pPr>
        <w:pStyle w:val="Heading2"/>
      </w:pPr>
      <w:bookmarkStart w:id="213" w:name="_Toc220367222"/>
      <w:r w:rsidRPr="001B2C3E">
        <w:t xml:space="preserve">OS ANIMAIS SÃO CAPAZES DE EXPRESSAR MEMÓRIA SOCIAL NO </w:t>
      </w:r>
      <w:r w:rsidR="00F3004E">
        <w:t>CONTEXTO MULTISSENSORIAL</w:t>
      </w:r>
      <w:r w:rsidRPr="001B2C3E">
        <w:t xml:space="preserve">, EM </w:t>
      </w:r>
      <w:r>
        <w:t>AMBOS</w:t>
      </w:r>
      <w:r w:rsidRPr="001B2C3E">
        <w:t xml:space="preserve"> </w:t>
      </w:r>
      <w:r>
        <w:t>MÉTODOS</w:t>
      </w:r>
      <w:r w:rsidRPr="001B2C3E">
        <w:t xml:space="preserve"> DE ANÁLISE</w:t>
      </w:r>
      <w:bookmarkEnd w:id="213"/>
    </w:p>
    <w:p w14:paraId="32CB1384" w14:textId="5B6078BC" w:rsidR="00166C99" w:rsidRDefault="00A62367" w:rsidP="00C96804">
      <w:pPr>
        <w:ind w:firstLine="720"/>
      </w:pPr>
      <w:r>
        <w:t>Agora a</w:t>
      </w:r>
      <w:r w:rsidR="00166C99">
        <w:t xml:space="preserve"> investigação da memória social </w:t>
      </w:r>
      <w:r>
        <w:t xml:space="preserve">foi realizada </w:t>
      </w:r>
      <w:r w:rsidR="00166C99">
        <w:t xml:space="preserve">no </w:t>
      </w:r>
      <w:ins w:id="214" w:author="Grace Moraes" w:date="2026-02-01T07:58:00Z" w16du:dateUtc="2026-02-01T10:58:00Z">
        <w:r w:rsidR="00D41D3D">
          <w:t>c</w:t>
        </w:r>
      </w:ins>
      <w:del w:id="215" w:author="Grace Moraes" w:date="2026-02-01T07:58:00Z" w16du:dateUtc="2026-02-01T10:58:00Z">
        <w:r w:rsidR="00F3004E" w:rsidDel="00D41D3D">
          <w:delText>C</w:delText>
        </w:r>
      </w:del>
      <w:r w:rsidR="00F3004E">
        <w:t>ontexto multissensorial</w:t>
      </w:r>
      <w:r w:rsidR="00166C99">
        <w:t xml:space="preserve"> por meio de utilizando </w:t>
      </w:r>
      <w:r>
        <w:t xml:space="preserve">as mesmas métricas aplicadas ao </w:t>
      </w:r>
      <w:ins w:id="216" w:author="Grace Moraes" w:date="2026-02-01T07:58:00Z" w16du:dateUtc="2026-02-01T10:58:00Z">
        <w:r w:rsidR="00D41D3D">
          <w:t>c</w:t>
        </w:r>
      </w:ins>
      <w:del w:id="217" w:author="Grace Moraes" w:date="2026-02-01T07:58:00Z" w16du:dateUtc="2026-02-01T10:58:00Z">
        <w:r w:rsidR="00F3004E" w:rsidDel="00D41D3D">
          <w:delText>C</w:delText>
        </w:r>
      </w:del>
      <w:r w:rsidR="00F3004E">
        <w:t>ontexto padrão</w:t>
      </w:r>
      <w:r w:rsidR="00166C99">
        <w:t xml:space="preserve">. Os resultados obtidos de forma independente por ambas as abordagens indicam consistentemente que </w:t>
      </w:r>
      <w:r w:rsidR="00166C99">
        <w:lastRenderedPageBreak/>
        <w:t>os animais foram capazes de expressar memória de reconhecimento</w:t>
      </w:r>
      <w:r>
        <w:t xml:space="preserve"> também neste contexto</w:t>
      </w:r>
      <w:r w:rsidR="00166C99">
        <w:t xml:space="preserve">. </w:t>
      </w:r>
    </w:p>
    <w:p w14:paraId="49CC20C3" w14:textId="74F48A23" w:rsidR="00166C99" w:rsidRDefault="00166C99" w:rsidP="00166C99">
      <w:pPr>
        <w:ind w:firstLine="720"/>
      </w:pPr>
      <w:r>
        <w:t xml:space="preserve">A análise do tempo de investigação (Gráficos C e D) demonstrou uma redução estatisticamente significativa na exploração do animal-estímulo da fase de treino para a de teste. Na análise manual, essa diminuição foi significativa (teste t pareado: </w:t>
      </w:r>
      <w:proofErr w:type="gramStart"/>
      <w:r>
        <w:t>t(11)=</w:t>
      </w:r>
      <w:proofErr w:type="gramEnd"/>
      <w:r>
        <w:t>2,595; p=0,0249). De forma similar, a análise automática (BY) corroborou este achado, confirmando que o tempo de investigação no teste foi significantemente menor (</w:t>
      </w:r>
      <w:proofErr w:type="gramStart"/>
      <w:r>
        <w:t>t(11)=</w:t>
      </w:r>
      <w:proofErr w:type="gramEnd"/>
      <w:r>
        <w:t xml:space="preserve">2,271; p=0,0442). </w:t>
      </w:r>
    </w:p>
    <w:p w14:paraId="2B91A711" w14:textId="035ACE47" w:rsidR="00842CE4" w:rsidRDefault="00A62367" w:rsidP="00166C99">
      <w:pPr>
        <w:ind w:firstLine="720"/>
      </w:pPr>
      <w:r>
        <w:t xml:space="preserve">Essa diferença também é revelada quando o índice de reconhecimento social (IRS) é calculado </w:t>
      </w:r>
      <w:r w:rsidR="00166C99">
        <w:t>(Gráficos A e B). A análise manual revelou um índice médio significativamente positivo (</w:t>
      </w:r>
      <w:proofErr w:type="gramStart"/>
      <w:r w:rsidR="00166C99">
        <w:t>t(11)=</w:t>
      </w:r>
      <w:proofErr w:type="gramEnd"/>
      <w:r w:rsidR="00166C99">
        <w:t>2,588; p=0,0252). Este resultado foi replicado pela análise automática, que também apontou um índice médio significantemente maior que o acaso (</w:t>
      </w:r>
      <w:proofErr w:type="gramStart"/>
      <w:r w:rsidR="00166C99">
        <w:t>t(11)=</w:t>
      </w:r>
      <w:proofErr w:type="gramEnd"/>
      <w:r w:rsidR="00166C99">
        <w:t xml:space="preserve">2,401; p=0,0352). A convergência dos resultados, tanto na análise do tempo de exploração quanto no índice de reconhecimento, sustenta a conclusão de que os animais demonstraram memória social </w:t>
      </w:r>
      <w:r w:rsidR="00C65393">
        <w:t xml:space="preserve">também </w:t>
      </w:r>
      <w:r w:rsidR="00166C99">
        <w:t xml:space="preserve">no </w:t>
      </w:r>
      <w:r w:rsidR="00F3004E">
        <w:t>Contexto multissensorial</w:t>
      </w:r>
      <w:r w:rsidR="00166C99">
        <w:t>.</w:t>
      </w:r>
    </w:p>
    <w:p w14:paraId="72BA7834" w14:textId="21108B18" w:rsidR="00842CE4" w:rsidRDefault="003260D2" w:rsidP="00B33F5A">
      <w:r>
        <w:rPr>
          <w:noProof/>
        </w:rPr>
        <w:lastRenderedPageBreak/>
        <w:drawing>
          <wp:anchor distT="0" distB="0" distL="114300" distR="114300" simplePos="0" relativeHeight="251662336" behindDoc="0" locked="0" layoutInCell="1" allowOverlap="1" wp14:anchorId="71231E66" wp14:editId="36E4C5F8">
            <wp:simplePos x="0" y="0"/>
            <wp:positionH relativeFrom="column">
              <wp:posOffset>0</wp:posOffset>
            </wp:positionH>
            <wp:positionV relativeFrom="paragraph">
              <wp:posOffset>0</wp:posOffset>
            </wp:positionV>
            <wp:extent cx="5938520" cy="5269230"/>
            <wp:effectExtent l="0" t="0" r="5080" b="7620"/>
            <wp:wrapSquare wrapText="bothSides"/>
            <wp:docPr id="8076470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8520" cy="5269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319996" w14:textId="66FFF194" w:rsidR="00C96804" w:rsidRPr="00D74798" w:rsidRDefault="00B33F5A" w:rsidP="00D74798">
      <w:pPr>
        <w:pStyle w:val="Caption"/>
        <w:rPr>
          <w:color w:val="000000" w:themeColor="text1"/>
        </w:rPr>
      </w:pPr>
      <w:bookmarkStart w:id="218" w:name="_Toc220402046"/>
      <w:r w:rsidRPr="00B33F5A">
        <w:rPr>
          <w:color w:val="000000" w:themeColor="text1"/>
        </w:rPr>
        <w:t xml:space="preserve">Figura </w:t>
      </w:r>
      <w:r w:rsidRPr="00B33F5A">
        <w:rPr>
          <w:color w:val="000000" w:themeColor="text1"/>
        </w:rPr>
        <w:fldChar w:fldCharType="begin"/>
      </w:r>
      <w:r w:rsidRPr="00B33F5A">
        <w:rPr>
          <w:color w:val="000000" w:themeColor="text1"/>
        </w:rPr>
        <w:instrText xml:space="preserve"> SEQ Figura \* ARABIC </w:instrText>
      </w:r>
      <w:r w:rsidRPr="00B33F5A">
        <w:rPr>
          <w:color w:val="000000" w:themeColor="text1"/>
        </w:rPr>
        <w:fldChar w:fldCharType="separate"/>
      </w:r>
      <w:r w:rsidR="000E4C1B">
        <w:rPr>
          <w:noProof/>
          <w:color w:val="000000" w:themeColor="text1"/>
        </w:rPr>
        <w:t>11</w:t>
      </w:r>
      <w:r w:rsidRPr="00B33F5A">
        <w:rPr>
          <w:color w:val="000000" w:themeColor="text1"/>
        </w:rPr>
        <w:fldChar w:fldCharType="end"/>
      </w:r>
      <w:r w:rsidRPr="00B33F5A">
        <w:rPr>
          <w:color w:val="000000" w:themeColor="text1"/>
        </w:rPr>
        <w:t xml:space="preserve"> - A memória social é expressa no Contexto multissensorial. </w:t>
      </w:r>
      <w:r w:rsidR="004E5005" w:rsidRPr="00B33F5A">
        <w:rPr>
          <w:color w:val="000000" w:themeColor="text1"/>
        </w:rPr>
        <w:t xml:space="preserve">Gráficos superiores representam o índice de reconhecimento social, calculado através da análise automática (A) e manual (B). Cada ponto representa um animal individual, e a linha contínua indica a média do grupo. A linha pontilhada em zero representa o nível do acaso. Gráficos inferiores ilustram o tempo total de investigação (em segundos) durante a fase de treino (vermelho) e teste (azul), conforme quantificado pelo método automático (C) e manual (D). As barras representam a média + EPM, com os pontos individuais sobrepostos. Os asteriscos indicam diferença estatisticamente significativa (p &lt; 0,05). Os dados foram analisados utilizando teste t de </w:t>
      </w:r>
      <w:proofErr w:type="spellStart"/>
      <w:r w:rsidR="004E5005" w:rsidRPr="00B33F5A">
        <w:rPr>
          <w:color w:val="000000" w:themeColor="text1"/>
        </w:rPr>
        <w:t>Student</w:t>
      </w:r>
      <w:proofErr w:type="spellEnd"/>
      <w:r w:rsidR="00C65393" w:rsidRPr="00B33F5A">
        <w:rPr>
          <w:color w:val="000000" w:themeColor="text1"/>
        </w:rPr>
        <w:t xml:space="preserve"> (Uma amostra para o IRS comparando com o valor hipotético de zero)</w:t>
      </w:r>
      <w:r w:rsidR="004E5005" w:rsidRPr="00B33F5A">
        <w:rPr>
          <w:color w:val="000000" w:themeColor="text1"/>
        </w:rPr>
        <w:t>.</w:t>
      </w:r>
      <w:bookmarkEnd w:id="218"/>
    </w:p>
    <w:p w14:paraId="0F5DDA94" w14:textId="77777777" w:rsidR="00D41D3D" w:rsidRDefault="00D41D3D" w:rsidP="00BA0952">
      <w:pPr>
        <w:pStyle w:val="Heading2"/>
        <w:rPr>
          <w:ins w:id="219" w:author="Grace Moraes" w:date="2026-02-01T07:58:00Z" w16du:dateUtc="2026-02-01T10:58:00Z"/>
        </w:rPr>
      </w:pPr>
      <w:bookmarkStart w:id="220" w:name="_Toc220367223"/>
    </w:p>
    <w:p w14:paraId="4AFCC763" w14:textId="029B000E" w:rsidR="001B2C3E" w:rsidRDefault="008D187E" w:rsidP="00BA0952">
      <w:pPr>
        <w:pStyle w:val="Heading2"/>
      </w:pPr>
      <w:r>
        <w:t>EXISTE UMA CORRELAÇÃO ENTRE A ANÁLISE AUTOMÁTICA E MANUAL</w:t>
      </w:r>
      <w:bookmarkEnd w:id="220"/>
    </w:p>
    <w:p w14:paraId="1D972529" w14:textId="737220A8" w:rsidR="00B96AF0" w:rsidRPr="00B96AF0" w:rsidRDefault="00C65393" w:rsidP="00166C99">
      <w:pPr>
        <w:ind w:firstLine="720"/>
      </w:pPr>
      <w:r>
        <w:t>A fim de confirmar a validade dos resultados advindos da análise automática</w:t>
      </w:r>
      <w:r w:rsidR="00B96AF0" w:rsidRPr="00B96AF0">
        <w:t xml:space="preserve">, foi realizada uma correlação de Pearson </w:t>
      </w:r>
      <w:r>
        <w:t>para</w:t>
      </w:r>
      <w:r w:rsidR="00B96AF0" w:rsidRPr="00B96AF0">
        <w:t xml:space="preserve"> comparar os resultados obtidos através da análise manual</w:t>
      </w:r>
      <w:r>
        <w:t xml:space="preserve"> realizada por um avaliador experiente</w:t>
      </w:r>
      <w:r w:rsidR="00B96AF0" w:rsidRPr="00B96AF0">
        <w:t xml:space="preserve">, considerada o padrão-ouro. A avaliação foi conduzida </w:t>
      </w:r>
      <w:r>
        <w:t>nos</w:t>
      </w:r>
      <w:r w:rsidR="00B96AF0" w:rsidRPr="00B96AF0">
        <w:t xml:space="preserve"> dois cenários distintos</w:t>
      </w:r>
      <w:r>
        <w:t xml:space="preserve"> possíveis</w:t>
      </w:r>
      <w:r w:rsidR="00B96AF0" w:rsidRPr="00B96AF0">
        <w:t xml:space="preserve"> (</w:t>
      </w:r>
      <w:r w:rsidR="00F3004E">
        <w:t>Contexto padrão</w:t>
      </w:r>
      <w:r w:rsidR="00B96AF0" w:rsidRPr="00B96AF0">
        <w:t xml:space="preserve"> e </w:t>
      </w:r>
      <w:r w:rsidR="00F3004E">
        <w:lastRenderedPageBreak/>
        <w:t>Contexto multissensorial</w:t>
      </w:r>
      <w:r w:rsidR="00B96AF0" w:rsidRPr="00B96AF0">
        <w:t xml:space="preserve">) e abrangeu tanto a fase de treino quanto a de teste, conforme visualmente representado nos gráficos de dispersão da imagem. Em todas as condições analisadas, foi encontrada uma correlação positiva, forte e estatisticamente significativa, indicando um alto grau de </w:t>
      </w:r>
      <w:r w:rsidR="00EF138A">
        <w:t>associação</w:t>
      </w:r>
      <w:r w:rsidR="00B96AF0" w:rsidRPr="00B96AF0">
        <w:t xml:space="preserve"> entre os dois métodos.</w:t>
      </w:r>
    </w:p>
    <w:p w14:paraId="29D57520" w14:textId="3D930FAF" w:rsidR="00B96AF0" w:rsidRPr="00B96AF0" w:rsidRDefault="00B96AF0" w:rsidP="00166C99">
      <w:pPr>
        <w:ind w:firstLine="720"/>
      </w:pPr>
      <w:r w:rsidRPr="00B96AF0">
        <w:t xml:space="preserve">No </w:t>
      </w:r>
      <w:r w:rsidR="00F3004E">
        <w:t>Contexto padrão</w:t>
      </w:r>
      <w:r w:rsidRPr="00B96AF0">
        <w:t xml:space="preserve">, a fase de treino (Gráfico </w:t>
      </w:r>
      <w:r w:rsidR="00030E25">
        <w:t>A</w:t>
      </w:r>
      <w:r w:rsidRPr="00B96AF0">
        <w:t xml:space="preserve">) já demonstrou uma correlação </w:t>
      </w:r>
      <w:r w:rsidR="00C65393">
        <w:t>alta</w:t>
      </w:r>
      <w:r w:rsidRPr="00B96AF0">
        <w:t xml:space="preserve"> entre os métodos automático e manual (r=0,9700; R2=0,9409; p</w:t>
      </w:r>
      <w:r>
        <w:t>&lt;</w:t>
      </w:r>
      <w:r w:rsidRPr="00B96AF0">
        <w:t xml:space="preserve">0,0001). Na fase de teste subsequente (Gráfico </w:t>
      </w:r>
      <w:r w:rsidR="00030E25">
        <w:t>B</w:t>
      </w:r>
      <w:r w:rsidRPr="00B96AF0">
        <w:t xml:space="preserve">), a correlação permaneceu forte e altamente significativa (r=0,8782; R2=0,7712; p=0,0002), confirmando a capacidade de generalização do modelo. </w:t>
      </w:r>
    </w:p>
    <w:p w14:paraId="47B22F6A" w14:textId="30B77AF2" w:rsidR="00B96AF0" w:rsidRPr="00B96AF0" w:rsidRDefault="00B96AF0" w:rsidP="00166C99">
      <w:pPr>
        <w:ind w:firstLine="720"/>
      </w:pPr>
      <w:r w:rsidRPr="00B96AF0">
        <w:t xml:space="preserve">A análise do </w:t>
      </w:r>
      <w:r w:rsidR="00F3004E">
        <w:t>Contexto multissensorial</w:t>
      </w:r>
      <w:r w:rsidRPr="00B96AF0">
        <w:t xml:space="preserve"> revelou um desempenho ainda mais notável. A fase de treino (Gráfico </w:t>
      </w:r>
      <w:r w:rsidR="00030E25">
        <w:t>C</w:t>
      </w:r>
      <w:r w:rsidRPr="00B96AF0">
        <w:t>) apresentou uma correlação muito forte (r=0,9684; R2=0,9377; p</w:t>
      </w:r>
      <w:r w:rsidR="00030E25">
        <w:t>&lt;</w:t>
      </w:r>
      <w:r w:rsidRPr="00B96AF0">
        <w:t xml:space="preserve">0,0001), similar à observada no </w:t>
      </w:r>
      <w:r w:rsidR="00F3004E">
        <w:t>Contexto padrão</w:t>
      </w:r>
      <w:r w:rsidRPr="00B96AF0">
        <w:t xml:space="preserve">. Contudo, foi na fase de teste (Gráfico </w:t>
      </w:r>
      <w:r w:rsidR="00030E25">
        <w:t>D</w:t>
      </w:r>
      <w:r w:rsidRPr="00B96AF0">
        <w:t>) que a ferramenta demonstrou sua maior precisão, atingindo uma correlação quase perfeita (r=0,9917; R2=0,9835; p</w:t>
      </w:r>
      <w:r>
        <w:t xml:space="preserve"> &lt; </w:t>
      </w:r>
      <w:r w:rsidRPr="00B96AF0">
        <w:t>0,0001).</w:t>
      </w:r>
      <w:r w:rsidR="00030E25">
        <w:t xml:space="preserve"> Os dados ainda mostram um acoplamento ainda melhor quando vemos que </w:t>
      </w:r>
      <w:r w:rsidRPr="00B96AF0">
        <w:t>o R</w:t>
      </w:r>
      <w:r w:rsidRPr="00030E25">
        <w:rPr>
          <w:vertAlign w:val="superscript"/>
        </w:rPr>
        <w:t>2</w:t>
      </w:r>
      <w:r w:rsidRPr="00B96AF0">
        <w:t xml:space="preserve"> </w:t>
      </w:r>
      <w:r w:rsidR="00030E25">
        <w:t>indica</w:t>
      </w:r>
      <w:r w:rsidRPr="00B96AF0">
        <w:t xml:space="preserve"> que mais de 98% da variância dos dados manuais é prevista pelo método Behavython, sugerindo uma aplicabilidade e confiabilidade elevada</w:t>
      </w:r>
      <w:r w:rsidR="00030E25">
        <w:t>s</w:t>
      </w:r>
      <w:r w:rsidRPr="00B96AF0">
        <w:t>.</w:t>
      </w:r>
    </w:p>
    <w:p w14:paraId="69E9372F" w14:textId="59B81C80" w:rsidR="00B96AF0" w:rsidRPr="00B96AF0" w:rsidRDefault="00B96AF0" w:rsidP="00166C99">
      <w:pPr>
        <w:ind w:firstLine="720"/>
      </w:pPr>
      <w:r w:rsidRPr="00B96AF0">
        <w:t>Em conjunto, estes resultados validam o método de análise automática como uma alternativa precisa à análise manual. A consistência dos altos valores de correlação e a significância estatística em diferentes contextos e fases (treino e teste) sustentam a sua utilização como uma ferramenta eficaz, capaz de otimizar o processo de análise de dados, reduzindo o tempo e a potencial subjetividade associados ao método manual.</w:t>
      </w:r>
    </w:p>
    <w:p w14:paraId="0CC64D44" w14:textId="78927255" w:rsidR="008948BA" w:rsidRDefault="00F3004E" w:rsidP="00C96804">
      <w:pPr>
        <w:jc w:val="center"/>
        <w:rPr>
          <w:b/>
          <w:bCs/>
        </w:rPr>
      </w:pPr>
      <w:r>
        <w:rPr>
          <w:b/>
          <w:bCs/>
          <w:noProof/>
        </w:rPr>
        <w:lastRenderedPageBreak/>
        <w:drawing>
          <wp:anchor distT="0" distB="0" distL="114300" distR="114300" simplePos="0" relativeHeight="251663360" behindDoc="0" locked="0" layoutInCell="1" allowOverlap="1" wp14:anchorId="29E8576B" wp14:editId="4C627795">
            <wp:simplePos x="0" y="0"/>
            <wp:positionH relativeFrom="column">
              <wp:posOffset>0</wp:posOffset>
            </wp:positionH>
            <wp:positionV relativeFrom="paragraph">
              <wp:posOffset>0</wp:posOffset>
            </wp:positionV>
            <wp:extent cx="5942965" cy="3707130"/>
            <wp:effectExtent l="0" t="0" r="635" b="7620"/>
            <wp:wrapSquare wrapText="bothSides"/>
            <wp:docPr id="1031686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2965" cy="3707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08952C" w14:textId="74D284BB" w:rsidR="00C96804" w:rsidRPr="00B33F5A" w:rsidRDefault="00B33F5A" w:rsidP="00B33F5A">
      <w:pPr>
        <w:pStyle w:val="Caption"/>
        <w:rPr>
          <w:color w:val="000000" w:themeColor="text1"/>
        </w:rPr>
      </w:pPr>
      <w:bookmarkStart w:id="221" w:name="_Toc220402047"/>
      <w:r w:rsidRPr="00B33F5A">
        <w:rPr>
          <w:color w:val="000000" w:themeColor="text1"/>
        </w:rPr>
        <w:t xml:space="preserve">Figura </w:t>
      </w:r>
      <w:r w:rsidRPr="00B33F5A">
        <w:rPr>
          <w:color w:val="000000" w:themeColor="text1"/>
        </w:rPr>
        <w:fldChar w:fldCharType="begin"/>
      </w:r>
      <w:r w:rsidRPr="00B33F5A">
        <w:rPr>
          <w:color w:val="000000" w:themeColor="text1"/>
        </w:rPr>
        <w:instrText xml:space="preserve"> SEQ Figura \* ARABIC </w:instrText>
      </w:r>
      <w:r w:rsidRPr="00B33F5A">
        <w:rPr>
          <w:color w:val="000000" w:themeColor="text1"/>
        </w:rPr>
        <w:fldChar w:fldCharType="separate"/>
      </w:r>
      <w:r w:rsidR="000E4C1B">
        <w:rPr>
          <w:noProof/>
          <w:color w:val="000000" w:themeColor="text1"/>
        </w:rPr>
        <w:t>12</w:t>
      </w:r>
      <w:r w:rsidRPr="00B33F5A">
        <w:rPr>
          <w:color w:val="000000" w:themeColor="text1"/>
        </w:rPr>
        <w:fldChar w:fldCharType="end"/>
      </w:r>
      <w:r w:rsidRPr="00B33F5A">
        <w:rPr>
          <w:color w:val="000000" w:themeColor="text1"/>
        </w:rPr>
        <w:t xml:space="preserve"> - Correlação entre os métodos de análise automático e manual</w:t>
      </w:r>
      <w:r w:rsidR="00C96804" w:rsidRPr="00B33F5A">
        <w:rPr>
          <w:color w:val="000000" w:themeColor="text1"/>
        </w:rPr>
        <w:t>.</w:t>
      </w:r>
      <w:r w:rsidR="00CF092F" w:rsidRPr="00B33F5A">
        <w:rPr>
          <w:color w:val="000000" w:themeColor="text1"/>
        </w:rPr>
        <w:t xml:space="preserve"> </w:t>
      </w:r>
      <w:r w:rsidR="00C96804" w:rsidRPr="00B33F5A">
        <w:rPr>
          <w:color w:val="000000" w:themeColor="text1"/>
        </w:rPr>
        <w:t xml:space="preserve">Gráficos de dispersão ilustrando a </w:t>
      </w:r>
      <w:r w:rsidR="00EF138A" w:rsidRPr="00B33F5A">
        <w:rPr>
          <w:color w:val="000000" w:themeColor="text1"/>
        </w:rPr>
        <w:t>associação</w:t>
      </w:r>
      <w:r w:rsidR="00C96804" w:rsidRPr="00B33F5A">
        <w:rPr>
          <w:color w:val="000000" w:themeColor="text1"/>
        </w:rPr>
        <w:t xml:space="preserve"> entre o tempo de investigação (s) quantificado pelo método automático (eixo Y) e o método manual (eixo X). A análise foi realizada em duas condições experimentais distintas, </w:t>
      </w:r>
      <w:r w:rsidR="00F3004E" w:rsidRPr="00B33F5A">
        <w:rPr>
          <w:color w:val="000000" w:themeColor="text1"/>
        </w:rPr>
        <w:t>Contexto padrão</w:t>
      </w:r>
      <w:r w:rsidR="00C96804" w:rsidRPr="00B33F5A">
        <w:rPr>
          <w:color w:val="000000" w:themeColor="text1"/>
        </w:rPr>
        <w:t xml:space="preserve"> e </w:t>
      </w:r>
      <w:r w:rsidR="00F3004E" w:rsidRPr="00B33F5A">
        <w:rPr>
          <w:color w:val="000000" w:themeColor="text1"/>
        </w:rPr>
        <w:t>Contexto multissensorial</w:t>
      </w:r>
      <w:r w:rsidR="00C96804" w:rsidRPr="00B33F5A">
        <w:rPr>
          <w:color w:val="000000" w:themeColor="text1"/>
        </w:rPr>
        <w:t xml:space="preserve">, e em duas fases, treino e teste. Os painéis detalham as correlações para: (A) </w:t>
      </w:r>
      <w:r w:rsidR="00F3004E" w:rsidRPr="00B33F5A">
        <w:rPr>
          <w:color w:val="000000" w:themeColor="text1"/>
        </w:rPr>
        <w:t>Contexto padrão</w:t>
      </w:r>
      <w:r w:rsidR="00C96804" w:rsidRPr="00B33F5A">
        <w:rPr>
          <w:color w:val="000000" w:themeColor="text1"/>
        </w:rPr>
        <w:t xml:space="preserve">, fase de </w:t>
      </w:r>
      <w:r w:rsidR="00C65393" w:rsidRPr="00B33F5A">
        <w:rPr>
          <w:color w:val="000000" w:themeColor="text1"/>
        </w:rPr>
        <w:t>treino</w:t>
      </w:r>
      <w:r w:rsidR="00C96804" w:rsidRPr="00B33F5A">
        <w:rPr>
          <w:color w:val="000000" w:themeColor="text1"/>
        </w:rPr>
        <w:t xml:space="preserve">; (B) </w:t>
      </w:r>
      <w:r w:rsidR="00F3004E" w:rsidRPr="00B33F5A">
        <w:rPr>
          <w:color w:val="000000" w:themeColor="text1"/>
        </w:rPr>
        <w:t>Contexto padrão</w:t>
      </w:r>
      <w:r w:rsidR="00C96804" w:rsidRPr="00B33F5A">
        <w:rPr>
          <w:color w:val="000000" w:themeColor="text1"/>
        </w:rPr>
        <w:t xml:space="preserve">, fase de </w:t>
      </w:r>
      <w:r w:rsidR="00030E25" w:rsidRPr="00B33F5A">
        <w:rPr>
          <w:color w:val="000000" w:themeColor="text1"/>
        </w:rPr>
        <w:t>t</w:t>
      </w:r>
      <w:r w:rsidR="00C65393" w:rsidRPr="00B33F5A">
        <w:rPr>
          <w:color w:val="000000" w:themeColor="text1"/>
        </w:rPr>
        <w:t>este</w:t>
      </w:r>
      <w:r w:rsidR="00C96804" w:rsidRPr="00B33F5A">
        <w:rPr>
          <w:color w:val="000000" w:themeColor="text1"/>
        </w:rPr>
        <w:t xml:space="preserve">; (C) </w:t>
      </w:r>
      <w:r w:rsidR="00F3004E" w:rsidRPr="00B33F5A">
        <w:rPr>
          <w:color w:val="000000" w:themeColor="text1"/>
        </w:rPr>
        <w:t>Contexto multissensorial</w:t>
      </w:r>
      <w:r w:rsidR="00C96804" w:rsidRPr="00B33F5A">
        <w:rPr>
          <w:color w:val="000000" w:themeColor="text1"/>
        </w:rPr>
        <w:t xml:space="preserve">, fase de </w:t>
      </w:r>
      <w:r w:rsidR="00C65393" w:rsidRPr="00B33F5A">
        <w:rPr>
          <w:color w:val="000000" w:themeColor="text1"/>
        </w:rPr>
        <w:t>treino</w:t>
      </w:r>
      <w:r w:rsidR="00C96804" w:rsidRPr="00B33F5A">
        <w:rPr>
          <w:color w:val="000000" w:themeColor="text1"/>
        </w:rPr>
        <w:t xml:space="preserve">; e (D) </w:t>
      </w:r>
      <w:r w:rsidR="00F3004E" w:rsidRPr="00B33F5A">
        <w:rPr>
          <w:color w:val="000000" w:themeColor="text1"/>
        </w:rPr>
        <w:t>Contexto multissensorial</w:t>
      </w:r>
      <w:r w:rsidR="00C96804" w:rsidRPr="00B33F5A">
        <w:rPr>
          <w:color w:val="000000" w:themeColor="text1"/>
        </w:rPr>
        <w:t xml:space="preserve">, fase de </w:t>
      </w:r>
      <w:r w:rsidR="00C65393" w:rsidRPr="00B33F5A">
        <w:rPr>
          <w:color w:val="000000" w:themeColor="text1"/>
        </w:rPr>
        <w:t>teste</w:t>
      </w:r>
      <w:r w:rsidR="00C96804" w:rsidRPr="00B33F5A">
        <w:rPr>
          <w:color w:val="000000" w:themeColor="text1"/>
        </w:rPr>
        <w:t>. Cada ponto representa um par de dados de um único animal, e a distribuição linear dos pontos indica uma forte correlação positiva entre as duas formas de análise.</w:t>
      </w:r>
      <w:bookmarkEnd w:id="221"/>
    </w:p>
    <w:p w14:paraId="336988A4" w14:textId="7E98D0C3" w:rsidR="00465C19" w:rsidRDefault="00465C19" w:rsidP="00C96804">
      <w:pPr>
        <w:rPr>
          <w:sz w:val="20"/>
          <w:szCs w:val="20"/>
        </w:rPr>
      </w:pPr>
    </w:p>
    <w:p w14:paraId="5A7B04B5" w14:textId="3C70692C" w:rsidR="008A7CE2" w:rsidRPr="008A7CE2" w:rsidRDefault="009A515B" w:rsidP="00BA0952">
      <w:pPr>
        <w:pStyle w:val="Heading2"/>
      </w:pPr>
      <w:bookmarkStart w:id="222" w:name="_Toc220367224"/>
      <w:r w:rsidRPr="009A515B">
        <w:rPr>
          <w:rStyle w:val="Strong"/>
          <w:b/>
          <w:bCs w:val="0"/>
          <w:caps w:val="0"/>
        </w:rPr>
        <w:t>O CONTEXTO MULTISSENSORIAL MODULA DISCRETAMENTE A LOCOMOÇÃO BASAL, INDEPENDENTEMENTE DA SESSÃO.</w:t>
      </w:r>
      <w:bookmarkEnd w:id="222"/>
    </w:p>
    <w:p w14:paraId="03D25FA0" w14:textId="30299C8F" w:rsidR="009A515B" w:rsidRPr="009A515B" w:rsidRDefault="009A515B" w:rsidP="008A7CE2">
      <w:pPr>
        <w:ind w:firstLine="720"/>
      </w:pPr>
      <w:r w:rsidRPr="009A515B">
        <w:t xml:space="preserve">Com o objetivo de descartar que as diferenças observadas na expressão da memória social fossem secundárias a alterações globais de atividade locomotora, foram analisados parâmetros básicos de exploração, especificamente a distância total percorrida e a velocidade média, durante as fases de treino e teste, em ambos os contextos experimentais (Figura </w:t>
      </w:r>
      <w:r>
        <w:t>13</w:t>
      </w:r>
      <w:r w:rsidRPr="009A515B">
        <w:t>).</w:t>
      </w:r>
    </w:p>
    <w:p w14:paraId="1ABC3263" w14:textId="39F5F31F" w:rsidR="009A515B" w:rsidRPr="009A515B" w:rsidRDefault="009A515B" w:rsidP="009A515B">
      <w:pPr>
        <w:ind w:firstLine="720"/>
      </w:pPr>
      <w:r w:rsidRPr="009A515B">
        <w:t>Para a velocidade média, a ANOVA de duas vias não revelou efeito principal de Sessão (F (1, 11) = 1</w:t>
      </w:r>
      <w:r w:rsidR="007B3720">
        <w:t>,</w:t>
      </w:r>
      <w:r w:rsidRPr="009A515B">
        <w:t>22</w:t>
      </w:r>
      <w:r w:rsidR="007B3720">
        <w:t xml:space="preserve">; </w:t>
      </w:r>
      <w:r w:rsidRPr="009A515B">
        <w:t>P=0</w:t>
      </w:r>
      <w:r w:rsidR="007B3720">
        <w:t>,</w:t>
      </w:r>
      <w:r w:rsidRPr="009A515B">
        <w:t>2923), nem interação Sessão</w:t>
      </w:r>
      <w:r w:rsidR="007B3720">
        <w:t>/</w:t>
      </w:r>
      <w:r w:rsidRPr="009A515B">
        <w:t>Contexto (F (1,11) = 0</w:t>
      </w:r>
      <w:r w:rsidR="007B3720">
        <w:t>,</w:t>
      </w:r>
      <w:r w:rsidRPr="009A515B">
        <w:t>572</w:t>
      </w:r>
      <w:r w:rsidR="007B3720">
        <w:t>;</w:t>
      </w:r>
      <w:r>
        <w:t xml:space="preserve"> </w:t>
      </w:r>
      <w:r w:rsidRPr="009A515B">
        <w:t>P=0</w:t>
      </w:r>
      <w:r w:rsidR="007B3720">
        <w:t>,</w:t>
      </w:r>
      <w:r w:rsidRPr="009A515B">
        <w:t xml:space="preserve">465). Foi observado, entretanto, um efeito principal de Contexto (p=0,035), o qual explicou 10,04% da variância total. Apesar do efeito global de contexto detectado pela </w:t>
      </w:r>
      <w:r w:rsidRPr="009A515B">
        <w:lastRenderedPageBreak/>
        <w:t xml:space="preserve">ANOVA, nenhuma das comparações múltiplas pós-hoc com correção de </w:t>
      </w:r>
      <w:proofErr w:type="spellStart"/>
      <w:r w:rsidRPr="009A515B">
        <w:t>Bonferroni</w:t>
      </w:r>
      <w:proofErr w:type="spellEnd"/>
      <w:r w:rsidRPr="009A515B">
        <w:t xml:space="preserve"> revelou diferenças estatisticamente significativas entre pares específicos</w:t>
      </w:r>
      <w:r w:rsidR="007B3720">
        <w:t>.</w:t>
      </w:r>
    </w:p>
    <w:p w14:paraId="48DF53AD" w14:textId="4BA13C2D" w:rsidR="009A515B" w:rsidRPr="009A515B" w:rsidRDefault="009A515B" w:rsidP="009A515B">
      <w:pPr>
        <w:ind w:firstLine="720"/>
      </w:pPr>
      <w:r w:rsidRPr="009A515B">
        <w:t>De forma consistente, a análise da distância total percorrida também não indicou efeito principal de Sessão (</w:t>
      </w:r>
      <w:r w:rsidR="007B3720" w:rsidRPr="007B3720">
        <w:t>F (1, 11) = 1,13</w:t>
      </w:r>
      <w:r w:rsidR="007B3720">
        <w:t xml:space="preserve">; </w:t>
      </w:r>
      <w:r w:rsidR="007B3720" w:rsidRPr="007B3720">
        <w:t>P=0,310</w:t>
      </w:r>
      <w:r w:rsidRPr="009A515B">
        <w:t>), nem interação Sessão</w:t>
      </w:r>
      <w:r w:rsidR="007B3720">
        <w:t>/</w:t>
      </w:r>
      <w:r w:rsidRPr="009A515B">
        <w:t>Contexto (</w:t>
      </w:r>
      <w:r w:rsidR="007B3720" w:rsidRPr="007B3720">
        <w:t>F (1, 11) = 0,49</w:t>
      </w:r>
      <w:r w:rsidR="007B3720">
        <w:t xml:space="preserve">; </w:t>
      </w:r>
      <w:r w:rsidR="007B3720" w:rsidRPr="007B3720">
        <w:t>P=0,497</w:t>
      </w:r>
      <w:r w:rsidRPr="009A515B">
        <w:t>). Observou-se um efeito principal de Contexto (</w:t>
      </w:r>
      <w:r w:rsidR="007B3720" w:rsidRPr="007B3720">
        <w:t>F (1, 11) = 5,608</w:t>
      </w:r>
      <w:r w:rsidR="007B3720">
        <w:t xml:space="preserve">; </w:t>
      </w:r>
      <w:r w:rsidR="007B3720" w:rsidRPr="007B3720">
        <w:t>P=0,037</w:t>
      </w:r>
      <w:r w:rsidRPr="009A515B">
        <w:t>)</w:t>
      </w:r>
      <w:r w:rsidR="007B3720">
        <w:t xml:space="preserve">. </w:t>
      </w:r>
      <w:r w:rsidRPr="009A515B">
        <w:t>Assim como observado para a velocidade média, nenhuma das comparações múltiplas entre condições específicas atingiu significância estatística</w:t>
      </w:r>
      <w:r>
        <w:t>.</w:t>
      </w:r>
    </w:p>
    <w:p w14:paraId="478DD0E9" w14:textId="7467D9CC" w:rsidR="00735B79" w:rsidRDefault="007B3720" w:rsidP="009A515B">
      <w:pPr>
        <w:ind w:firstLine="720"/>
      </w:pPr>
      <w:r>
        <w:t>Esses</w:t>
      </w:r>
      <w:r w:rsidR="009A515B" w:rsidRPr="009A515B">
        <w:t xml:space="preserve"> resultados indicam que o contexto multissensorial modula discretamente o nível basal de atividade locomotora, de maneira independente da sessão experimental</w:t>
      </w:r>
      <w:r>
        <w:t xml:space="preserve">, sugerindo que </w:t>
      </w:r>
      <w:r w:rsidR="009A515B" w:rsidRPr="009A515B">
        <w:t>as alterações observadas nos parâmetros de investigação social não podem ser atribuídas a prejuízos motores globais ou diferenças gerais de exploração, mas refletem mudanças específicas na estratégia comportamental adotada pelos animais.</w:t>
      </w:r>
    </w:p>
    <w:p w14:paraId="3E6A159A" w14:textId="4971EBEC" w:rsidR="00335292" w:rsidRDefault="00D74798" w:rsidP="00D74798">
      <w:pPr>
        <w:jc w:val="left"/>
        <w:rPr>
          <w:sz w:val="20"/>
          <w:szCs w:val="16"/>
        </w:rPr>
      </w:pPr>
      <w:r>
        <w:rPr>
          <w:noProof/>
        </w:rPr>
        <w:drawing>
          <wp:inline distT="0" distB="0" distL="0" distR="0" wp14:anchorId="303A1CD3" wp14:editId="66E4C89F">
            <wp:extent cx="3019245" cy="1764485"/>
            <wp:effectExtent l="0" t="0" r="0" b="7620"/>
            <wp:docPr id="18440795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7701" cy="1781115"/>
                    </a:xfrm>
                    <a:prstGeom prst="rect">
                      <a:avLst/>
                    </a:prstGeom>
                    <a:noFill/>
                    <a:ln>
                      <a:noFill/>
                    </a:ln>
                  </pic:spPr>
                </pic:pic>
              </a:graphicData>
            </a:graphic>
          </wp:inline>
        </w:drawing>
      </w:r>
      <w:r>
        <w:rPr>
          <w:noProof/>
        </w:rPr>
        <w:drawing>
          <wp:inline distT="0" distB="0" distL="0" distR="0" wp14:anchorId="327486B1" wp14:editId="06839E8B">
            <wp:extent cx="2911699" cy="1764293"/>
            <wp:effectExtent l="0" t="0" r="3175" b="7620"/>
            <wp:docPr id="8914647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951" cy="1777776"/>
                    </a:xfrm>
                    <a:prstGeom prst="rect">
                      <a:avLst/>
                    </a:prstGeom>
                    <a:noFill/>
                    <a:ln>
                      <a:noFill/>
                    </a:ln>
                  </pic:spPr>
                </pic:pic>
              </a:graphicData>
            </a:graphic>
          </wp:inline>
        </w:drawing>
      </w:r>
    </w:p>
    <w:p w14:paraId="578A2A6B" w14:textId="7E5C05CC" w:rsidR="00335292" w:rsidRPr="00B33F5A" w:rsidRDefault="00B33F5A" w:rsidP="00D74798">
      <w:pPr>
        <w:pStyle w:val="Caption"/>
        <w:rPr>
          <w:color w:val="000000" w:themeColor="text1"/>
        </w:rPr>
      </w:pPr>
      <w:bookmarkStart w:id="223" w:name="_Toc220402048"/>
      <w:r w:rsidRPr="00B33F5A">
        <w:rPr>
          <w:color w:val="000000" w:themeColor="text1"/>
        </w:rPr>
        <w:t xml:space="preserve">Figura </w:t>
      </w:r>
      <w:r w:rsidRPr="00B33F5A">
        <w:rPr>
          <w:color w:val="000000" w:themeColor="text1"/>
        </w:rPr>
        <w:fldChar w:fldCharType="begin"/>
      </w:r>
      <w:r w:rsidRPr="00B33F5A">
        <w:rPr>
          <w:color w:val="000000" w:themeColor="text1"/>
        </w:rPr>
        <w:instrText xml:space="preserve"> SEQ Figura \* ARABIC </w:instrText>
      </w:r>
      <w:r w:rsidRPr="00B33F5A">
        <w:rPr>
          <w:color w:val="000000" w:themeColor="text1"/>
        </w:rPr>
        <w:fldChar w:fldCharType="separate"/>
      </w:r>
      <w:r w:rsidR="000E4C1B">
        <w:rPr>
          <w:noProof/>
          <w:color w:val="000000" w:themeColor="text1"/>
        </w:rPr>
        <w:t>13</w:t>
      </w:r>
      <w:r w:rsidRPr="00B33F5A">
        <w:rPr>
          <w:color w:val="000000" w:themeColor="text1"/>
        </w:rPr>
        <w:fldChar w:fldCharType="end"/>
      </w:r>
      <w:r w:rsidRPr="00B33F5A">
        <w:rPr>
          <w:color w:val="000000" w:themeColor="text1"/>
        </w:rPr>
        <w:t xml:space="preserve"> </w:t>
      </w:r>
      <w:r w:rsidR="003E3570">
        <w:rPr>
          <w:color w:val="000000" w:themeColor="text1"/>
        </w:rPr>
        <w:t>-</w:t>
      </w:r>
      <w:r w:rsidRPr="00B33F5A">
        <w:rPr>
          <w:color w:val="000000" w:themeColor="text1"/>
        </w:rPr>
        <w:t xml:space="preserve"> Distância total percorrida e velocidade média</w:t>
      </w:r>
      <w:r w:rsidRPr="00B33F5A">
        <w:rPr>
          <w:noProof/>
          <w:color w:val="000000" w:themeColor="text1"/>
        </w:rPr>
        <w:t xml:space="preserve"> em cada</w:t>
      </w:r>
      <w:r w:rsidR="00BE055F">
        <w:rPr>
          <w:noProof/>
          <w:color w:val="000000" w:themeColor="text1"/>
        </w:rPr>
        <w:t xml:space="preserve"> contexto</w:t>
      </w:r>
      <w:r w:rsidRPr="00B33F5A">
        <w:rPr>
          <w:noProof/>
          <w:color w:val="000000" w:themeColor="text1"/>
        </w:rPr>
        <w:t xml:space="preserve">. Análises feitas </w:t>
      </w:r>
      <w:r w:rsidR="00335292" w:rsidRPr="00B33F5A">
        <w:rPr>
          <w:color w:val="000000" w:themeColor="text1"/>
        </w:rPr>
        <w:t>durante as sessões de treino e teste nos contextos padrão e multissensorial. Os dados são apresentados como média ± erro padrão da média, com pontos individuais representando cada animal.</w:t>
      </w:r>
      <w:bookmarkEnd w:id="223"/>
    </w:p>
    <w:p w14:paraId="03F64F3E" w14:textId="3DDBDD74" w:rsidR="00335292" w:rsidRDefault="00335292" w:rsidP="00335292">
      <w:pPr>
        <w:rPr>
          <w:caps/>
        </w:rPr>
      </w:pPr>
    </w:p>
    <w:p w14:paraId="327809E8" w14:textId="7104930C" w:rsidR="00ED7841" w:rsidRDefault="00ED7841" w:rsidP="00BA0952">
      <w:pPr>
        <w:pStyle w:val="Heading2"/>
      </w:pPr>
      <w:bookmarkStart w:id="224" w:name="_Toc220367225"/>
      <w:r w:rsidRPr="00ED7841">
        <w:t>O CONTEXTO MULTISSENSORIAL NÃO ALTERA A FREQUÊNCIA GLOBAL DE EXPLORAÇÃO SOCIAL.</w:t>
      </w:r>
      <w:bookmarkEnd w:id="224"/>
    </w:p>
    <w:p w14:paraId="4C1E5425" w14:textId="4D7D1D2F" w:rsidR="00ED7841" w:rsidRDefault="00ED7841" w:rsidP="00ED7841">
      <w:pPr>
        <w:ind w:firstLine="720"/>
      </w:pPr>
      <w:r w:rsidRPr="00ED7841">
        <w:t xml:space="preserve">Antes de analisar parâmetros espaciais e decisórios do comportamento de aproximação social, avaliamos se o número total de eventos exploratórios diferia entre contextos e sessões, como uma medida global de engajamento exploratório. </w:t>
      </w:r>
    </w:p>
    <w:p w14:paraId="01DCE6B5" w14:textId="4A5ADB65" w:rsidR="00ED7841" w:rsidRDefault="00ED7841" w:rsidP="00ED7841">
      <w:pPr>
        <w:ind w:firstLine="720"/>
      </w:pPr>
      <w:r w:rsidRPr="00ED7841">
        <w:t xml:space="preserve">Observou-se um efeito principal de sessão, com uma redução modesta no número de eventos do treino para o teste, independentemente do contexto experimental (ANOVA de duas vias, efeito de sessão: </w:t>
      </w:r>
      <w:proofErr w:type="gramStart"/>
      <w:r w:rsidRPr="00ED7841">
        <w:t>F(</w:t>
      </w:r>
      <w:proofErr w:type="gramEnd"/>
      <w:r w:rsidRPr="00ED7841">
        <w:t xml:space="preserve">1,11) = 4,94; p=0,048). Análises pós-hoc com correção </w:t>
      </w:r>
      <w:r w:rsidRPr="00ED7841">
        <w:lastRenderedPageBreak/>
        <w:t xml:space="preserve">de </w:t>
      </w:r>
      <w:proofErr w:type="spellStart"/>
      <w:r w:rsidRPr="00ED7841">
        <w:t>Bonferroni</w:t>
      </w:r>
      <w:proofErr w:type="spellEnd"/>
      <w:r w:rsidRPr="00ED7841">
        <w:t xml:space="preserve"> não revelaram diferenças significativas entre pares específicos de condições. </w:t>
      </w:r>
    </w:p>
    <w:p w14:paraId="30A33351" w14:textId="180537BF" w:rsidR="00ED7841" w:rsidRDefault="00ED7841" w:rsidP="00ED7841">
      <w:pPr>
        <w:ind w:firstLine="720"/>
      </w:pPr>
      <w:r w:rsidRPr="00ED7841">
        <w:t xml:space="preserve">Esses resultados indicam que o contexto multissensorial não altera a frequência global de exploração social, e que a redução observada ao longo das sessões é compatível com um processo geral de </w:t>
      </w:r>
      <w:r>
        <w:t>aprendizado</w:t>
      </w:r>
      <w:r w:rsidRPr="00ED7841">
        <w:t>. Assim, as análises subsequentes focam em aspectos qualitativos e decisórios do comportamento, não sendo atribuíveis a diferenças gross</w:t>
      </w:r>
      <w:ins w:id="225" w:author="Grace Moraes" w:date="2026-02-01T08:00:00Z" w16du:dateUtc="2026-02-01T11:00:00Z">
        <w:r w:rsidR="00D41D3D">
          <w:t>eiras</w:t>
        </w:r>
      </w:ins>
      <w:del w:id="226" w:author="Grace Moraes" w:date="2026-02-01T08:00:00Z" w16du:dateUtc="2026-02-01T11:00:00Z">
        <w:r w:rsidRPr="00ED7841" w:rsidDel="00D41D3D">
          <w:delText>as</w:delText>
        </w:r>
      </w:del>
      <w:r w:rsidRPr="00ED7841">
        <w:t xml:space="preserve"> na atividade exploratória total.</w:t>
      </w:r>
    </w:p>
    <w:p w14:paraId="6DAB2289" w14:textId="77777777" w:rsidR="00F3004E" w:rsidRDefault="00F3004E" w:rsidP="00ED7841">
      <w:pPr>
        <w:ind w:firstLine="720"/>
      </w:pPr>
    </w:p>
    <w:p w14:paraId="70EA1F50" w14:textId="4CB3BF50" w:rsidR="00335292" w:rsidRDefault="00335292" w:rsidP="00F3004E">
      <w:pPr>
        <w:jc w:val="center"/>
      </w:pPr>
      <w:r>
        <w:rPr>
          <w:caps/>
          <w:noProof/>
        </w:rPr>
        <w:drawing>
          <wp:inline distT="0" distB="0" distL="0" distR="0" wp14:anchorId="07BA6087" wp14:editId="7B2112DE">
            <wp:extent cx="5900468" cy="3601494"/>
            <wp:effectExtent l="0" t="0" r="5080" b="0"/>
            <wp:docPr id="11320160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13752" cy="3609602"/>
                    </a:xfrm>
                    <a:prstGeom prst="rect">
                      <a:avLst/>
                    </a:prstGeom>
                    <a:noFill/>
                    <a:ln>
                      <a:noFill/>
                    </a:ln>
                  </pic:spPr>
                </pic:pic>
              </a:graphicData>
            </a:graphic>
          </wp:inline>
        </w:drawing>
      </w:r>
    </w:p>
    <w:p w14:paraId="76C9A45D" w14:textId="267757D9" w:rsidR="00335292" w:rsidRDefault="00B33F5A" w:rsidP="003E3570">
      <w:pPr>
        <w:pStyle w:val="Caption"/>
        <w:rPr>
          <w:color w:val="000000" w:themeColor="text1"/>
        </w:rPr>
      </w:pPr>
      <w:bookmarkStart w:id="227" w:name="_Toc220402049"/>
      <w:r w:rsidRPr="00B33F5A">
        <w:rPr>
          <w:color w:val="000000" w:themeColor="text1"/>
        </w:rPr>
        <w:t xml:space="preserve">Figura </w:t>
      </w:r>
      <w:r w:rsidRPr="00B33F5A">
        <w:rPr>
          <w:color w:val="000000" w:themeColor="text1"/>
        </w:rPr>
        <w:fldChar w:fldCharType="begin"/>
      </w:r>
      <w:r w:rsidRPr="00B33F5A">
        <w:rPr>
          <w:color w:val="000000" w:themeColor="text1"/>
        </w:rPr>
        <w:instrText xml:space="preserve"> SEQ Figura \* ARABIC </w:instrText>
      </w:r>
      <w:r w:rsidRPr="00B33F5A">
        <w:rPr>
          <w:color w:val="000000" w:themeColor="text1"/>
        </w:rPr>
        <w:fldChar w:fldCharType="separate"/>
      </w:r>
      <w:r w:rsidR="000E4C1B">
        <w:rPr>
          <w:noProof/>
          <w:color w:val="000000" w:themeColor="text1"/>
        </w:rPr>
        <w:t>14</w:t>
      </w:r>
      <w:r w:rsidRPr="00B33F5A">
        <w:rPr>
          <w:color w:val="000000" w:themeColor="text1"/>
        </w:rPr>
        <w:fldChar w:fldCharType="end"/>
      </w:r>
      <w:r w:rsidRPr="00B33F5A">
        <w:rPr>
          <w:color w:val="000000" w:themeColor="text1"/>
        </w:rPr>
        <w:t xml:space="preserve"> - </w:t>
      </w:r>
      <w:bookmarkEnd w:id="227"/>
      <w:r w:rsidR="003E3570">
        <w:rPr>
          <w:color w:val="000000" w:themeColor="text1"/>
        </w:rPr>
        <w:t>E</w:t>
      </w:r>
      <w:r w:rsidR="003E3570" w:rsidRPr="003E3570">
        <w:rPr>
          <w:color w:val="000000" w:themeColor="text1"/>
        </w:rPr>
        <w:t xml:space="preserve">ventos de exploração social </w:t>
      </w:r>
      <w:r w:rsidR="003E3570">
        <w:rPr>
          <w:color w:val="000000" w:themeColor="text1"/>
        </w:rPr>
        <w:t>em cada sessão e contexto</w:t>
      </w:r>
      <w:r w:rsidR="003E3570" w:rsidRPr="003E3570">
        <w:rPr>
          <w:color w:val="000000" w:themeColor="text1"/>
        </w:rPr>
        <w:t>. Os dados são apresentados como média ± EPM, com pontos individuais representando cada animal.</w:t>
      </w:r>
    </w:p>
    <w:p w14:paraId="638F1F51" w14:textId="77777777" w:rsidR="003E3570" w:rsidRPr="003E3570" w:rsidRDefault="003E3570" w:rsidP="003E3570"/>
    <w:p w14:paraId="78E8629F" w14:textId="7FE0DF79" w:rsidR="00C6712D" w:rsidRPr="00EF62FB" w:rsidRDefault="00EF62FB" w:rsidP="00BA0952">
      <w:pPr>
        <w:pStyle w:val="Heading2"/>
      </w:pPr>
      <w:bookmarkStart w:id="228" w:name="_Toc220367226"/>
      <w:r w:rsidRPr="00EF62FB">
        <w:t>DINÂMICA DA ORGANIZAÇÃO TEMPORAL DO RECONHECIMENTO SOCIAL NO CONTEXTO MULTISSENSORIAL</w:t>
      </w:r>
      <w:bookmarkEnd w:id="228"/>
    </w:p>
    <w:p w14:paraId="33742CA7" w14:textId="5B2BC269" w:rsidR="00EF62FB" w:rsidRPr="00EF62FB" w:rsidRDefault="00EF62FB" w:rsidP="00335292">
      <w:pPr>
        <w:ind w:firstLine="720"/>
      </w:pPr>
      <w:r w:rsidRPr="00EF62FB">
        <w:t xml:space="preserve">Buscando caracterizar aspectos mais finos da organização temporal do comportamento de investigação social, foi analisado o intervalo médio de tempo entre eventos consecutivos de investigação durante as fases de treino e teste, em ambos os contextos experimentais (Figura </w:t>
      </w:r>
      <w:r>
        <w:t>1</w:t>
      </w:r>
      <w:r w:rsidR="00335292">
        <w:t>5</w:t>
      </w:r>
      <w:r w:rsidRPr="00EF62FB">
        <w:t>).</w:t>
      </w:r>
    </w:p>
    <w:p w14:paraId="0AE1D9F7" w14:textId="3738FF90" w:rsidR="00EF62FB" w:rsidRPr="00EF62FB" w:rsidRDefault="00EF62FB" w:rsidP="00EF62FB">
      <w:pPr>
        <w:ind w:firstLine="720"/>
      </w:pPr>
      <w:r w:rsidRPr="00EF62FB">
        <w:lastRenderedPageBreak/>
        <w:t xml:space="preserve">A análise por ANOVA de duas vias revelou efeitos principais </w:t>
      </w:r>
      <w:r>
        <w:t>limítrofes</w:t>
      </w:r>
      <w:r w:rsidRPr="00EF62FB">
        <w:t xml:space="preserve"> de Sessão (F (1, 11) = 4,638</w:t>
      </w:r>
      <w:r>
        <w:t xml:space="preserve">; </w:t>
      </w:r>
      <w:r w:rsidRPr="00EF62FB">
        <w:t>P=0,0543), Contexto (F (1, 11) = 1,217</w:t>
      </w:r>
      <w:r>
        <w:t xml:space="preserve">; </w:t>
      </w:r>
      <w:r w:rsidRPr="00EF62FB">
        <w:t>P=0,2936), nem interação Sessão × Contexto (F (1, 11) = 3,413</w:t>
      </w:r>
      <w:r>
        <w:t xml:space="preserve">; </w:t>
      </w:r>
      <w:r w:rsidRPr="00EF62FB">
        <w:t>P=0,0917). A maior parcela da variância foi atribuída a diferenças interindividuais (40,08%), indicando elevada heterogeneidade entre animais na organização temporal dos eventos.</w:t>
      </w:r>
    </w:p>
    <w:p w14:paraId="15737D4C" w14:textId="4849D31A" w:rsidR="00EF62FB" w:rsidRPr="00EF62FB" w:rsidRDefault="00EF62FB" w:rsidP="00EF62FB">
      <w:pPr>
        <w:ind w:firstLine="720"/>
      </w:pPr>
      <w:r w:rsidRPr="00EF62FB">
        <w:t xml:space="preserve">Apesar da ausência de efeitos globais detectáveis pela ANOVA, a análise de comparações pareadas com correção de </w:t>
      </w:r>
      <w:proofErr w:type="spellStart"/>
      <w:r w:rsidRPr="00EF62FB">
        <w:t>Bonferroni</w:t>
      </w:r>
      <w:proofErr w:type="spellEnd"/>
      <w:r w:rsidRPr="00EF62FB">
        <w:t xml:space="preserve"> revelou diferenças específicas envolvendo a condição de teste no contexto padrão. Observou-se um aumento significativo do intervalo médio entre eventos no teste em relação ao treino no contexto padrão (p=0,0307), bem como quando comparado ao treino no contexto multissensorial (p</w:t>
      </w:r>
      <w:r>
        <w:t>=</w:t>
      </w:r>
      <w:r w:rsidRPr="00EF62FB">
        <w:t>0,0269). Nenhuma diferença significativa foi observada envolvendo a condição de teste no contexto multissensorial.</w:t>
      </w:r>
    </w:p>
    <w:p w14:paraId="0A9A98AA" w14:textId="77777777" w:rsidR="00EF62FB" w:rsidRPr="00EF62FB" w:rsidRDefault="00EF62FB" w:rsidP="00EF62FB">
      <w:pPr>
        <w:ind w:firstLine="720"/>
      </w:pPr>
      <w:r w:rsidRPr="00EF62FB">
        <w:t>A coexistência de comparações pareadas significativas na ausência de efeitos principais ou interação na ANOVA reflete a natureza condição-específica e heterogênea desse fenômeno, que não se manifesta de forma uniforme ao longo de todos os fatores experimentais. Em particular, o aumento do intervalo entre eventos emerge de maneira consistente apenas no teste realizado no contexto padrão, enquanto esse padrão de reorganização temporal não é observado no contexto multissensorial.</w:t>
      </w:r>
    </w:p>
    <w:p w14:paraId="6EA60DC9" w14:textId="77777777" w:rsidR="00335292" w:rsidRDefault="00EF62FB" w:rsidP="00335292">
      <w:pPr>
        <w:ind w:firstLine="720"/>
      </w:pPr>
      <w:r w:rsidRPr="00EF62FB">
        <w:t>Esses resultados sugerem que, embora a memória social seja evocada em ambos os contextos, a estruturação temporal típica associada à evocação eficiente da memória de reconhecimento social ocorre preferencialmente no contexto padrão. A ausência desse padrão no contexto multissensorial aponta para uma expressão comportamental menos organizada, motivando análises subsequentes focadas na caracterização detalhada das estratégias de aproximação, hesitação e interrupção da investigação social sob condições de maior carga contextual.</w:t>
      </w:r>
    </w:p>
    <w:p w14:paraId="67DF733E" w14:textId="736BCBB5" w:rsidR="00EF62FB" w:rsidRDefault="00335292" w:rsidP="00335292">
      <w:pPr>
        <w:jc w:val="center"/>
      </w:pPr>
      <w:r>
        <w:rPr>
          <w:noProof/>
        </w:rPr>
        <w:lastRenderedPageBreak/>
        <w:drawing>
          <wp:inline distT="0" distB="0" distL="0" distR="0" wp14:anchorId="5DE43197" wp14:editId="6D052B45">
            <wp:extent cx="5816009" cy="3902815"/>
            <wp:effectExtent l="0" t="0" r="0" b="2540"/>
            <wp:docPr id="334494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29494" cy="3911864"/>
                    </a:xfrm>
                    <a:prstGeom prst="rect">
                      <a:avLst/>
                    </a:prstGeom>
                    <a:noFill/>
                    <a:ln>
                      <a:noFill/>
                    </a:ln>
                  </pic:spPr>
                </pic:pic>
              </a:graphicData>
            </a:graphic>
          </wp:inline>
        </w:drawing>
      </w:r>
    </w:p>
    <w:p w14:paraId="5572FAC5" w14:textId="6EFA8182" w:rsidR="00335292" w:rsidRPr="00B33F5A" w:rsidRDefault="00B33F5A" w:rsidP="00B33F5A">
      <w:pPr>
        <w:pStyle w:val="Caption"/>
        <w:rPr>
          <w:color w:val="000000" w:themeColor="text1"/>
        </w:rPr>
      </w:pPr>
      <w:bookmarkStart w:id="229" w:name="_Toc220402050"/>
      <w:r w:rsidRPr="00B33F5A">
        <w:rPr>
          <w:color w:val="000000" w:themeColor="text1"/>
        </w:rPr>
        <w:t xml:space="preserve">Figura </w:t>
      </w:r>
      <w:r w:rsidRPr="00B33F5A">
        <w:rPr>
          <w:color w:val="000000" w:themeColor="text1"/>
        </w:rPr>
        <w:fldChar w:fldCharType="begin"/>
      </w:r>
      <w:r w:rsidRPr="00B33F5A">
        <w:rPr>
          <w:color w:val="000000" w:themeColor="text1"/>
        </w:rPr>
        <w:instrText xml:space="preserve"> SEQ Figura \* ARABIC </w:instrText>
      </w:r>
      <w:r w:rsidRPr="00B33F5A">
        <w:rPr>
          <w:color w:val="000000" w:themeColor="text1"/>
        </w:rPr>
        <w:fldChar w:fldCharType="separate"/>
      </w:r>
      <w:r w:rsidR="000E4C1B">
        <w:rPr>
          <w:noProof/>
          <w:color w:val="000000" w:themeColor="text1"/>
        </w:rPr>
        <w:t>15</w:t>
      </w:r>
      <w:r w:rsidRPr="00B33F5A">
        <w:rPr>
          <w:color w:val="000000" w:themeColor="text1"/>
        </w:rPr>
        <w:fldChar w:fldCharType="end"/>
      </w:r>
      <w:r w:rsidRPr="00B33F5A">
        <w:rPr>
          <w:color w:val="000000" w:themeColor="text1"/>
        </w:rPr>
        <w:t xml:space="preserve"> </w:t>
      </w:r>
      <w:r w:rsidR="003E3570">
        <w:rPr>
          <w:color w:val="000000" w:themeColor="text1"/>
        </w:rPr>
        <w:t>–</w:t>
      </w:r>
      <w:r w:rsidRPr="00B33F5A">
        <w:rPr>
          <w:color w:val="000000" w:themeColor="text1"/>
        </w:rPr>
        <w:t xml:space="preserve"> </w:t>
      </w:r>
      <w:r w:rsidR="003E3570">
        <w:rPr>
          <w:color w:val="000000" w:themeColor="text1"/>
        </w:rPr>
        <w:t>Dinâmica temporal de exploração em cada sessão e contexto</w:t>
      </w:r>
      <w:r w:rsidR="00BA0952" w:rsidRPr="00B33F5A">
        <w:rPr>
          <w:color w:val="000000" w:themeColor="text1"/>
        </w:rPr>
        <w:t>. Os dados são apresentados como média ± erro padrão da média, com pontos individuais representando cada animal. As diferenças estatísticas significativas entre condições são indicadas por asterisco (p &lt; 0,05).</w:t>
      </w:r>
      <w:bookmarkEnd w:id="229"/>
    </w:p>
    <w:p w14:paraId="4910AB25" w14:textId="77777777" w:rsidR="009A515B" w:rsidRDefault="009A515B" w:rsidP="009A515B">
      <w:pPr>
        <w:rPr>
          <w:sz w:val="20"/>
          <w:szCs w:val="20"/>
        </w:rPr>
      </w:pPr>
    </w:p>
    <w:p w14:paraId="76AF3059" w14:textId="155F7796" w:rsidR="00A21F7D" w:rsidRDefault="00A21F7D" w:rsidP="00BA0952">
      <w:pPr>
        <w:pStyle w:val="Heading2"/>
      </w:pPr>
      <w:bookmarkStart w:id="230" w:name="_Toc220367227"/>
      <w:r w:rsidRPr="00A21F7D">
        <w:t>EXPLORAÇÃO VERTICAL DO AMBIENTE AUMENTA NO TESTE MULTISSENSORIAL</w:t>
      </w:r>
      <w:bookmarkEnd w:id="230"/>
    </w:p>
    <w:p w14:paraId="620D2367" w14:textId="35275AE2" w:rsidR="00A21F7D" w:rsidRDefault="00A21F7D" w:rsidP="003C5474">
      <w:pPr>
        <w:ind w:firstLine="720"/>
      </w:pPr>
      <w:r>
        <w:t>A análise do tempo de rearing sem suporte foi incluída como um indicador de exploração vertical do ambiente, isto é, um comportamento tipicamente associado à amostragem de pistas contextuais, e, portanto, potencialmente concorrente com a exploração social (Figura 1</w:t>
      </w:r>
      <w:r w:rsidR="00BA0952">
        <w:t>6</w:t>
      </w:r>
      <w:r>
        <w:t>). A ANOVA de duas vias revelou um efeito principal de Sessão (</w:t>
      </w:r>
      <w:r w:rsidRPr="00A21F7D">
        <w:t>F (1, 11) = 17,27</w:t>
      </w:r>
      <w:r>
        <w:t xml:space="preserve">; </w:t>
      </w:r>
      <w:r w:rsidRPr="00A21F7D">
        <w:t>P=0,0016</w:t>
      </w:r>
      <w:r>
        <w:t>) e um efeito principal de Contexto (</w:t>
      </w:r>
      <w:r w:rsidR="003C5474" w:rsidRPr="003C5474">
        <w:t>F (1, 11) = 9,032</w:t>
      </w:r>
      <w:r w:rsidR="003C5474">
        <w:t xml:space="preserve">; </w:t>
      </w:r>
      <w:r w:rsidR="003C5474" w:rsidRPr="003C5474">
        <w:t>P=0,0120</w:t>
      </w:r>
      <w:r>
        <w:t>), enquanto a interação Sessão × Context</w:t>
      </w:r>
      <w:r w:rsidR="003C5474">
        <w:t>o</w:t>
      </w:r>
      <w:r>
        <w:t xml:space="preserve"> </w:t>
      </w:r>
      <w:r w:rsidR="003C5474">
        <w:t>mostrou um resultado limítrofe</w:t>
      </w:r>
      <w:r>
        <w:t xml:space="preserve"> (</w:t>
      </w:r>
      <w:r w:rsidR="003C5474" w:rsidRPr="003C5474">
        <w:t>F (1, 11) = 4,684</w:t>
      </w:r>
      <w:r w:rsidR="003C5474">
        <w:t xml:space="preserve">; </w:t>
      </w:r>
      <w:r w:rsidR="003C5474" w:rsidRPr="003C5474">
        <w:t>P=0,0533</w:t>
      </w:r>
      <w:r>
        <w:t>), indicando que o padrão deve ser interpretado com cautela.</w:t>
      </w:r>
    </w:p>
    <w:p w14:paraId="7457AA44" w14:textId="38E997EB" w:rsidR="00A21F7D" w:rsidRDefault="00A21F7D" w:rsidP="003C5474">
      <w:pPr>
        <w:ind w:firstLine="720"/>
      </w:pPr>
      <w:r>
        <w:t xml:space="preserve">Nas comparações múltiplas com correção de </w:t>
      </w:r>
      <w:proofErr w:type="spellStart"/>
      <w:r>
        <w:t>Bonferroni</w:t>
      </w:r>
      <w:proofErr w:type="spellEnd"/>
      <w:r>
        <w:t>, não foi observada diferença entre os contextos durante o treino nem evidência de mudança do treino para o teste no contexto padrão. Em contraste, verificou-se um aumento consistente do rearing sem suporte no teste multissensoria</w:t>
      </w:r>
      <w:r w:rsidR="003C5474">
        <w:t>l</w:t>
      </w:r>
      <w:r>
        <w:t>, tanto quando comparado ao treino padrão (</w:t>
      </w:r>
      <w:r w:rsidR="003C5474">
        <w:t>p</w:t>
      </w:r>
      <w:r>
        <w:t>=0,0031) quanto ao treino multissensorial (</w:t>
      </w:r>
      <w:r w:rsidR="003C5474">
        <w:t>p</w:t>
      </w:r>
      <w:r>
        <w:t xml:space="preserve">=0,0039). A comparação direta entre </w:t>
      </w:r>
      <w:r>
        <w:lastRenderedPageBreak/>
        <w:t>contextos no teste apresentou apenas um efeito limítrofe após correção (p=0,0500), não permitindo concluir de forma robusta por uma diferença entre contextos nessa fase.</w:t>
      </w:r>
    </w:p>
    <w:p w14:paraId="3B5CE4EE" w14:textId="51BB9C30" w:rsidR="00A21F7D" w:rsidRDefault="00A21F7D" w:rsidP="003C5474">
      <w:pPr>
        <w:ind w:firstLine="720"/>
      </w:pPr>
      <w:r>
        <w:t>Em conjunto, esses resultados indicam que, particularmente no contexto multissensorial, os animais alocam mais tempo a um comportamento de exploração do ambiente durante o teste, compatível com maior processamento de pistas contextuais. Embora esse achado, por si só, não demonstre diretamente um mecanismo atencional, ele é consistente com a interpretação de que a carga contextual do ambiente multissensorial pode competir com a exploração social por recursos comportamentais, contribuindo para uma expressão distinta do repertório exploratório quando a memória social é evocada.</w:t>
      </w:r>
    </w:p>
    <w:p w14:paraId="6723D245" w14:textId="2563ADB0" w:rsidR="001A00EA" w:rsidRDefault="00BA0952" w:rsidP="00BA0952">
      <w:pPr>
        <w:jc w:val="center"/>
      </w:pPr>
      <w:r>
        <w:rPr>
          <w:noProof/>
        </w:rPr>
        <w:drawing>
          <wp:inline distT="0" distB="0" distL="0" distR="0" wp14:anchorId="61AF93CC" wp14:editId="0E2DE656">
            <wp:extent cx="4876800" cy="3685226"/>
            <wp:effectExtent l="0" t="0" r="0" b="0"/>
            <wp:docPr id="3165988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82102" cy="3689232"/>
                    </a:xfrm>
                    <a:prstGeom prst="rect">
                      <a:avLst/>
                    </a:prstGeom>
                    <a:noFill/>
                    <a:ln>
                      <a:noFill/>
                    </a:ln>
                  </pic:spPr>
                </pic:pic>
              </a:graphicData>
            </a:graphic>
          </wp:inline>
        </w:drawing>
      </w:r>
    </w:p>
    <w:p w14:paraId="5CBDCD77" w14:textId="09391C99" w:rsidR="00BA0952" w:rsidRPr="003E3570" w:rsidRDefault="00B33F5A" w:rsidP="00B33F5A">
      <w:pPr>
        <w:pStyle w:val="Caption"/>
        <w:ind w:left="851" w:right="855"/>
        <w:rPr>
          <w:color w:val="000000" w:themeColor="text1"/>
        </w:rPr>
      </w:pPr>
      <w:bookmarkStart w:id="231" w:name="_Toc220402051"/>
      <w:r w:rsidRPr="003E3570">
        <w:rPr>
          <w:color w:val="000000" w:themeColor="text1"/>
        </w:rPr>
        <w:t xml:space="preserve">Figura </w:t>
      </w:r>
      <w:r w:rsidRPr="003E3570">
        <w:rPr>
          <w:color w:val="000000" w:themeColor="text1"/>
        </w:rPr>
        <w:fldChar w:fldCharType="begin"/>
      </w:r>
      <w:r w:rsidRPr="003E3570">
        <w:rPr>
          <w:color w:val="000000" w:themeColor="text1"/>
        </w:rPr>
        <w:instrText xml:space="preserve"> SEQ Figura \* ARABIC </w:instrText>
      </w:r>
      <w:r w:rsidRPr="003E3570">
        <w:rPr>
          <w:color w:val="000000" w:themeColor="text1"/>
        </w:rPr>
        <w:fldChar w:fldCharType="separate"/>
      </w:r>
      <w:r w:rsidR="000E4C1B">
        <w:rPr>
          <w:noProof/>
          <w:color w:val="000000" w:themeColor="text1"/>
        </w:rPr>
        <w:t>16</w:t>
      </w:r>
      <w:r w:rsidRPr="003E3570">
        <w:rPr>
          <w:color w:val="000000" w:themeColor="text1"/>
        </w:rPr>
        <w:fldChar w:fldCharType="end"/>
      </w:r>
      <w:r w:rsidRPr="003E3570">
        <w:rPr>
          <w:color w:val="000000" w:themeColor="text1"/>
        </w:rPr>
        <w:t xml:space="preserve"> - Tempo total de rearing sem suporte </w:t>
      </w:r>
      <w:r w:rsidR="003E3570">
        <w:rPr>
          <w:color w:val="000000" w:themeColor="text1"/>
        </w:rPr>
        <w:t>em cada sessão e contexto.</w:t>
      </w:r>
      <w:r w:rsidR="00BA0952" w:rsidRPr="003E3570">
        <w:rPr>
          <w:color w:val="000000" w:themeColor="text1"/>
        </w:rPr>
        <w:t xml:space="preserve"> Os dados são apresentados como média ± erro padrão da média, com pontos individuais representando cada animal. Diferenças estatisticamente significativas entre condições são indicadas pelos valores de p ajustados mostrados na figura.</w:t>
      </w:r>
      <w:bookmarkEnd w:id="231"/>
    </w:p>
    <w:p w14:paraId="314EE413" w14:textId="77777777" w:rsidR="00BA0952" w:rsidRPr="00BA0952" w:rsidRDefault="00BA0952" w:rsidP="00BA0952">
      <w:pPr>
        <w:ind w:left="851" w:right="855"/>
        <w:rPr>
          <w:sz w:val="20"/>
          <w:szCs w:val="20"/>
        </w:rPr>
      </w:pPr>
    </w:p>
    <w:p w14:paraId="73DFD132" w14:textId="3F6C7ADE" w:rsidR="00420C99" w:rsidRPr="00420C99" w:rsidRDefault="00420C99" w:rsidP="00BA0952">
      <w:pPr>
        <w:pStyle w:val="Heading2"/>
      </w:pPr>
      <w:bookmarkStart w:id="232" w:name="_Toc220367228"/>
      <w:r w:rsidRPr="00420C99">
        <w:t>REORGANIZAÇÃO DA INVESTIGAÇÃO SOCIAL NO TESTE EM FUNÇÃO DO CONTEXTO</w:t>
      </w:r>
      <w:bookmarkEnd w:id="232"/>
    </w:p>
    <w:p w14:paraId="49D7DCA2" w14:textId="2320E46B" w:rsidR="00420C99" w:rsidRDefault="00420C99" w:rsidP="00420C99">
      <w:pPr>
        <w:ind w:firstLine="720"/>
      </w:pPr>
      <w:r>
        <w:t xml:space="preserve">Para adentrar ainda mais na dinâmica </w:t>
      </w:r>
      <w:r w:rsidR="008A7CE2">
        <w:t xml:space="preserve">da atividade durante as sessões, foi feita a </w:t>
      </w:r>
      <w:r>
        <w:t xml:space="preserve">proporção de eventos classificados como “investigação” </w:t>
      </w:r>
      <w:r w:rsidR="008A7CE2">
        <w:t>e então foram</w:t>
      </w:r>
      <w:r>
        <w:t xml:space="preserve"> analisad</w:t>
      </w:r>
      <w:r w:rsidR="008A7CE2">
        <w:t>os</w:t>
      </w:r>
      <w:r>
        <w:t xml:space="preserve"> por ANOVA de duas vias</w:t>
      </w:r>
      <w:r w:rsidR="008A7CE2">
        <w:t xml:space="preserve"> </w:t>
      </w:r>
      <w:r>
        <w:t>(Figura 16). Não foram detectados efeitos principais de Sessão (</w:t>
      </w:r>
      <w:r w:rsidR="008A7CE2" w:rsidRPr="008A7CE2">
        <w:t xml:space="preserve">F </w:t>
      </w:r>
      <w:r w:rsidR="008A7CE2" w:rsidRPr="008A7CE2">
        <w:lastRenderedPageBreak/>
        <w:t>(1, 11) = 1,644</w:t>
      </w:r>
      <w:r w:rsidR="008A7CE2">
        <w:t xml:space="preserve">; </w:t>
      </w:r>
      <w:r w:rsidR="008A7CE2" w:rsidRPr="008A7CE2">
        <w:t>P=0,2262</w:t>
      </w:r>
      <w:r>
        <w:t>) ou de Contexto (</w:t>
      </w:r>
      <w:r w:rsidR="008A7CE2" w:rsidRPr="008A7CE2">
        <w:t>F (1, 11) = 2,376</w:t>
      </w:r>
      <w:r w:rsidR="008A7CE2">
        <w:t xml:space="preserve">; </w:t>
      </w:r>
      <w:r w:rsidR="008A7CE2" w:rsidRPr="008A7CE2">
        <w:t>P=0,1515</w:t>
      </w:r>
      <w:r>
        <w:t xml:space="preserve">). Em contraste, observou-se uma interação significativa </w:t>
      </w:r>
      <w:r w:rsidR="008A7CE2">
        <w:t xml:space="preserve">entre sessão e contexto </w:t>
      </w:r>
      <w:r>
        <w:t>(</w:t>
      </w:r>
      <w:r w:rsidR="008A7CE2" w:rsidRPr="008A7CE2">
        <w:t>F (1, 11) = 8,253</w:t>
      </w:r>
      <w:r w:rsidR="008A7CE2">
        <w:t xml:space="preserve">; </w:t>
      </w:r>
      <w:r w:rsidR="008A7CE2" w:rsidRPr="008A7CE2">
        <w:t>P=0,0152</w:t>
      </w:r>
      <w:r>
        <w:t xml:space="preserve">), indicando que a diferença entre treino e teste depende do contexto experimental. </w:t>
      </w:r>
    </w:p>
    <w:p w14:paraId="780EFFAA" w14:textId="5BE1F835" w:rsidR="00420C99" w:rsidRDefault="00420C99" w:rsidP="00420C99">
      <w:pPr>
        <w:ind w:firstLine="720"/>
      </w:pPr>
      <w:r>
        <w:t>Nas comparações múltiplas (</w:t>
      </w:r>
      <w:proofErr w:type="spellStart"/>
      <w:r>
        <w:t>Tukey</w:t>
      </w:r>
      <w:proofErr w:type="spellEnd"/>
      <w:r>
        <w:t>), não houve diferença entre contextos no treino (p=0,9156), e não se detectou mudança entre sessões no contexto multissensorial (p=0,7955). No contexto padrão, observou-se uma redução modesta do treino para o teste (p=0,0400). Além disso, durante o teste, a proporção diferiu entre contextos (p=0,0252).</w:t>
      </w:r>
    </w:p>
    <w:p w14:paraId="674B724C" w14:textId="77777777" w:rsidR="007F0762" w:rsidRDefault="00420C99" w:rsidP="007F0762">
      <w:pPr>
        <w:ind w:firstLine="720"/>
        <w:rPr>
          <w:noProof/>
        </w:rPr>
      </w:pPr>
      <w:r>
        <w:t>Em conjunto, esses dados indicam que a composição relativa de eventos de investigação é modulada pelo contexto especificamente na fase de teste, em vez de refletir um deslocamento global por sessão ou por contexto isoladamente. Esse padrão é consistente com a interpretação de que a carga contextual do ambiente multissensorial altera a organização do repertório exploratório durante a evocação, compatível com um cenário de competição por recursos entre o processamento do ambiente e a seleção/estruturação de ações de investigação, sem implicar necessariamente redução absoluta de comportamento social.</w:t>
      </w:r>
      <w:r w:rsidR="007F0762" w:rsidRPr="007F0762">
        <w:rPr>
          <w:noProof/>
        </w:rPr>
        <w:t xml:space="preserve"> </w:t>
      </w:r>
    </w:p>
    <w:p w14:paraId="2561C740" w14:textId="77777777" w:rsidR="00EE6818" w:rsidRDefault="00EE6818" w:rsidP="007F0762">
      <w:pPr>
        <w:ind w:firstLine="720"/>
        <w:rPr>
          <w:noProof/>
        </w:rPr>
      </w:pPr>
    </w:p>
    <w:p w14:paraId="1479FEDC" w14:textId="233C9C78" w:rsidR="001A00EA" w:rsidRDefault="007F0762" w:rsidP="00EE6818">
      <w:pPr>
        <w:jc w:val="center"/>
      </w:pPr>
      <w:r>
        <w:rPr>
          <w:noProof/>
        </w:rPr>
        <w:drawing>
          <wp:inline distT="0" distB="0" distL="0" distR="0" wp14:anchorId="08B7A8EF" wp14:editId="7C3ACFC8">
            <wp:extent cx="4761156" cy="2724150"/>
            <wp:effectExtent l="0" t="0" r="1905" b="0"/>
            <wp:docPr id="6189588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89145" cy="2740164"/>
                    </a:xfrm>
                    <a:prstGeom prst="rect">
                      <a:avLst/>
                    </a:prstGeom>
                    <a:noFill/>
                    <a:ln>
                      <a:noFill/>
                    </a:ln>
                  </pic:spPr>
                </pic:pic>
              </a:graphicData>
            </a:graphic>
          </wp:inline>
        </w:drawing>
      </w:r>
    </w:p>
    <w:p w14:paraId="3D345B3C" w14:textId="6A59A94D" w:rsidR="007F0762" w:rsidRPr="00B33F5A" w:rsidRDefault="00B33F5A" w:rsidP="00B33F5A">
      <w:pPr>
        <w:pStyle w:val="Caption"/>
        <w:ind w:left="851" w:right="855"/>
        <w:rPr>
          <w:color w:val="000000" w:themeColor="text1"/>
        </w:rPr>
      </w:pPr>
      <w:bookmarkStart w:id="233" w:name="_Toc220402052"/>
      <w:r w:rsidRPr="00B33F5A">
        <w:rPr>
          <w:color w:val="000000" w:themeColor="text1"/>
        </w:rPr>
        <w:t xml:space="preserve">Figura </w:t>
      </w:r>
      <w:r w:rsidRPr="00B33F5A">
        <w:rPr>
          <w:color w:val="000000" w:themeColor="text1"/>
        </w:rPr>
        <w:fldChar w:fldCharType="begin"/>
      </w:r>
      <w:r w:rsidRPr="00B33F5A">
        <w:rPr>
          <w:color w:val="000000" w:themeColor="text1"/>
        </w:rPr>
        <w:instrText xml:space="preserve"> SEQ Figura \* ARABIC </w:instrText>
      </w:r>
      <w:r w:rsidRPr="00B33F5A">
        <w:rPr>
          <w:color w:val="000000" w:themeColor="text1"/>
        </w:rPr>
        <w:fldChar w:fldCharType="separate"/>
      </w:r>
      <w:r w:rsidR="000E4C1B">
        <w:rPr>
          <w:noProof/>
          <w:color w:val="000000" w:themeColor="text1"/>
        </w:rPr>
        <w:t>17</w:t>
      </w:r>
      <w:r w:rsidRPr="00B33F5A">
        <w:rPr>
          <w:color w:val="000000" w:themeColor="text1"/>
        </w:rPr>
        <w:fldChar w:fldCharType="end"/>
      </w:r>
      <w:r w:rsidRPr="00B33F5A">
        <w:rPr>
          <w:color w:val="000000" w:themeColor="text1"/>
        </w:rPr>
        <w:t xml:space="preserve"> </w:t>
      </w:r>
      <w:r w:rsidR="003E3570">
        <w:rPr>
          <w:color w:val="000000" w:themeColor="text1"/>
        </w:rPr>
        <w:t xml:space="preserve">–Proporção de investigação em cada sessão e contexto. </w:t>
      </w:r>
      <w:r w:rsidR="007F0762" w:rsidRPr="00B33F5A">
        <w:rPr>
          <w:color w:val="000000" w:themeColor="text1"/>
        </w:rPr>
        <w:t>Os dados são apresentados como média ± erro padrão da média, com pontos individuais representando cada animal. Diferenças estatisticamente significativas entre condições são indicadas por asterisco (p &lt; 0,05).</w:t>
      </w:r>
      <w:bookmarkEnd w:id="233"/>
    </w:p>
    <w:p w14:paraId="4701D840" w14:textId="77777777" w:rsidR="007F0762" w:rsidRPr="007F0762" w:rsidRDefault="007F0762" w:rsidP="007F0762">
      <w:pPr>
        <w:ind w:firstLine="720"/>
        <w:jc w:val="center"/>
        <w:rPr>
          <w:sz w:val="20"/>
          <w:szCs w:val="20"/>
        </w:rPr>
      </w:pPr>
    </w:p>
    <w:p w14:paraId="29BF40F9" w14:textId="0AA8192A" w:rsidR="00420C99" w:rsidRDefault="007F0762" w:rsidP="00BA0952">
      <w:pPr>
        <w:pStyle w:val="Heading2"/>
      </w:pPr>
      <w:bookmarkStart w:id="234" w:name="_Toc220367229"/>
      <w:r w:rsidRPr="00BA0952">
        <w:rPr>
          <w:caps w:val="0"/>
        </w:rPr>
        <w:lastRenderedPageBreak/>
        <w:t>REORGANIZAÇÃO CONTEXTUAL DOS EVENTOS DE APENAS APROXIMAÇÃO DURANTE O TESTE</w:t>
      </w:r>
      <w:bookmarkEnd w:id="234"/>
    </w:p>
    <w:p w14:paraId="33EA41C3" w14:textId="7024EFB7" w:rsidR="00BA0952" w:rsidRDefault="00BA0952" w:rsidP="007F0762">
      <w:pPr>
        <w:ind w:firstLine="720"/>
      </w:pPr>
      <w:r>
        <w:t>Como o contexto multissensorial pode introduzir pistas concorrentes capazes de alterar a seleção e a encadeação de ações durante a interação, avaliamos se a evocação no teste estaria associada a uma reorganização qualitativa do repertório, e não apenas a mudanças na quantidade total de exploração. Para isso, quantificamos a proporção de eventos pertencentes a arquétipos específicos de sequência, incluindo a categoria “apenas aproximação”, que captura episódios em que o animal se aproxima, mas não progride para estados subsequentes da interação.</w:t>
      </w:r>
    </w:p>
    <w:p w14:paraId="549E5D9B" w14:textId="21843AA9" w:rsidR="00BA0952" w:rsidRDefault="00BA0952" w:rsidP="007F0762">
      <w:pPr>
        <w:ind w:firstLine="720"/>
      </w:pPr>
      <w:r>
        <w:t>A proporção de eventos classificados como “apenas aproximação” foi analisada por ANOVA de duas vias (Figura 18). Não foram observados efeitos principais de Sessão (</w:t>
      </w:r>
      <w:r w:rsidRPr="00BA0952">
        <w:t>F (1, 11) = 0,3486</w:t>
      </w:r>
      <w:r>
        <w:t xml:space="preserve">; </w:t>
      </w:r>
      <w:r w:rsidRPr="00BA0952">
        <w:t>P=0,5669</w:t>
      </w:r>
      <w:r>
        <w:t>) nem de Contexto (</w:t>
      </w:r>
      <w:r w:rsidRPr="00BA0952">
        <w:t>F (1, 11) = 3,418</w:t>
      </w:r>
      <w:r>
        <w:t xml:space="preserve">; </w:t>
      </w:r>
      <w:r w:rsidRPr="00BA0952">
        <w:t>P=0,0915</w:t>
      </w:r>
      <w:r>
        <w:t>). Em contraste, foi detectada uma interação significativa entre sessão e contexto (</w:t>
      </w:r>
      <w:r w:rsidRPr="00BA0952">
        <w:t>F (1, 11) = 5,656</w:t>
      </w:r>
      <w:r>
        <w:t xml:space="preserve">; </w:t>
      </w:r>
      <w:r w:rsidRPr="00BA0952">
        <w:t>P=0,0366</w:t>
      </w:r>
      <w:r>
        <w:t xml:space="preserve">), indicando que a influência do contexto na proporção de “apenas aproximação” depende da fase da tarefa. Nas comparações múltiplas com correção de </w:t>
      </w:r>
      <w:proofErr w:type="spellStart"/>
      <w:r>
        <w:t>Bonferroni</w:t>
      </w:r>
      <w:proofErr w:type="spellEnd"/>
      <w:r>
        <w:t>, não houve diferença entre contextos durante o treino. No teste, contudo, observou-se diferença entre contextos (p=0,0406), com maior proporção de eventos de “apenas aproximação” no contexto padrão. Em conjunto, esses dados sugerem que a composição relativa desse tipo de evento é modulada pelo contexto especificamente no teste, consistente com uma reorganização discreta do repertório de aproximação sob maior carga contextual, sem implicar alteração global por sessão.</w:t>
      </w:r>
    </w:p>
    <w:p w14:paraId="7F527617" w14:textId="7DCC968E" w:rsidR="00BA0952" w:rsidRDefault="00BA0952" w:rsidP="007F0762">
      <w:pPr>
        <w:ind w:firstLine="720"/>
      </w:pPr>
      <w:r>
        <w:t>Notavelmente, esse padrão converge com a modulação observada na proporção de eventos de investigação, indicando que a diferença entre contextos no teste se expressa sobretudo como uma redistribuição entre categorias de ação (</w:t>
      </w:r>
      <w:proofErr w:type="gramStart"/>
      <w:r w:rsidR="007F0762">
        <w:t>i.e.:</w:t>
      </w:r>
      <w:r>
        <w:t>,</w:t>
      </w:r>
      <w:proofErr w:type="gramEnd"/>
      <w:r>
        <w:t xml:space="preserve"> aproximações que não evoluem versus eventos de investigação), o que é compatível com uma alteração na organização do repertório sob maior carga contextual</w:t>
      </w:r>
      <w:r w:rsidR="007F0762">
        <w:t>.</w:t>
      </w:r>
    </w:p>
    <w:p w14:paraId="43C790FD" w14:textId="585A2048" w:rsidR="00BA0952" w:rsidRDefault="007F0762" w:rsidP="00BA0952">
      <w:r>
        <w:rPr>
          <w:noProof/>
          <w:sz w:val="20"/>
          <w:szCs w:val="20"/>
        </w:rPr>
        <w:lastRenderedPageBreak/>
        <w:drawing>
          <wp:inline distT="0" distB="0" distL="0" distR="0" wp14:anchorId="377C769C" wp14:editId="08426742">
            <wp:extent cx="5937885" cy="3237230"/>
            <wp:effectExtent l="0" t="0" r="5715" b="1270"/>
            <wp:docPr id="14696735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885" cy="3237230"/>
                    </a:xfrm>
                    <a:prstGeom prst="rect">
                      <a:avLst/>
                    </a:prstGeom>
                    <a:noFill/>
                    <a:ln>
                      <a:noFill/>
                    </a:ln>
                  </pic:spPr>
                </pic:pic>
              </a:graphicData>
            </a:graphic>
          </wp:inline>
        </w:drawing>
      </w:r>
    </w:p>
    <w:p w14:paraId="182B7B8C" w14:textId="3A22CA08" w:rsidR="00BA0952" w:rsidRPr="00B33F5A" w:rsidRDefault="00B33F5A" w:rsidP="00B33F5A">
      <w:pPr>
        <w:pStyle w:val="Caption"/>
        <w:rPr>
          <w:color w:val="000000" w:themeColor="text1"/>
        </w:rPr>
      </w:pPr>
      <w:bookmarkStart w:id="235" w:name="_Toc220402053"/>
      <w:r w:rsidRPr="00B33F5A">
        <w:rPr>
          <w:color w:val="000000" w:themeColor="text1"/>
        </w:rPr>
        <w:t xml:space="preserve">Figura </w:t>
      </w:r>
      <w:r w:rsidRPr="00B33F5A">
        <w:rPr>
          <w:color w:val="000000" w:themeColor="text1"/>
        </w:rPr>
        <w:fldChar w:fldCharType="begin"/>
      </w:r>
      <w:r w:rsidRPr="00B33F5A">
        <w:rPr>
          <w:color w:val="000000" w:themeColor="text1"/>
        </w:rPr>
        <w:instrText xml:space="preserve"> SEQ Figura \* ARABIC </w:instrText>
      </w:r>
      <w:r w:rsidRPr="00B33F5A">
        <w:rPr>
          <w:color w:val="000000" w:themeColor="text1"/>
        </w:rPr>
        <w:fldChar w:fldCharType="separate"/>
      </w:r>
      <w:r w:rsidR="000E4C1B">
        <w:rPr>
          <w:noProof/>
          <w:color w:val="000000" w:themeColor="text1"/>
        </w:rPr>
        <w:t>18</w:t>
      </w:r>
      <w:r w:rsidRPr="00B33F5A">
        <w:rPr>
          <w:color w:val="000000" w:themeColor="text1"/>
        </w:rPr>
        <w:fldChar w:fldCharType="end"/>
      </w:r>
      <w:r w:rsidRPr="00B33F5A">
        <w:rPr>
          <w:color w:val="000000" w:themeColor="text1"/>
        </w:rPr>
        <w:t xml:space="preserve"> - </w:t>
      </w:r>
      <w:r w:rsidR="003E3570">
        <w:rPr>
          <w:color w:val="000000" w:themeColor="text1"/>
        </w:rPr>
        <w:t>E</w:t>
      </w:r>
      <w:r w:rsidRPr="00B33F5A">
        <w:rPr>
          <w:color w:val="000000" w:themeColor="text1"/>
        </w:rPr>
        <w:t xml:space="preserve">ventos de “apenas aproximação” </w:t>
      </w:r>
      <w:r w:rsidR="003E3570">
        <w:rPr>
          <w:color w:val="000000" w:themeColor="text1"/>
        </w:rPr>
        <w:t xml:space="preserve">em cada sessão e contexto. </w:t>
      </w:r>
      <w:r w:rsidR="007F0762" w:rsidRPr="00B33F5A">
        <w:rPr>
          <w:color w:val="000000" w:themeColor="text1"/>
        </w:rPr>
        <w:t>Os dados são apresentados como média ± erro padrão da média, com pontos individuais representando cada animal. Diferenças estatisticamente significativas entre condições são indicadas por asterisco (, p &lt; 0,</w:t>
      </w:r>
      <w:commentRangeStart w:id="236"/>
      <w:r w:rsidR="007F0762" w:rsidRPr="00B33F5A">
        <w:rPr>
          <w:color w:val="000000" w:themeColor="text1"/>
        </w:rPr>
        <w:t>05</w:t>
      </w:r>
      <w:commentRangeEnd w:id="236"/>
      <w:r w:rsidR="00D41D3D">
        <w:rPr>
          <w:rStyle w:val="CommentReference"/>
          <w:i w:val="0"/>
          <w:iCs w:val="0"/>
          <w:color w:val="000000" w:themeColor="text1"/>
        </w:rPr>
        <w:commentReference w:id="236"/>
      </w:r>
      <w:r w:rsidR="007F0762" w:rsidRPr="00B33F5A">
        <w:rPr>
          <w:color w:val="000000" w:themeColor="text1"/>
        </w:rPr>
        <w:t>).</w:t>
      </w:r>
      <w:bookmarkEnd w:id="235"/>
    </w:p>
    <w:p w14:paraId="263041BB" w14:textId="77777777" w:rsidR="007F0762" w:rsidRPr="00BA0952" w:rsidRDefault="007F0762" w:rsidP="00BA0952"/>
    <w:p w14:paraId="4449E580" w14:textId="644F7C22" w:rsidR="00465C19" w:rsidRDefault="00465C19" w:rsidP="008C05D2">
      <w:pPr>
        <w:pStyle w:val="Heading1"/>
      </w:pPr>
      <w:bookmarkStart w:id="237" w:name="_Toc220367230"/>
      <w:r>
        <w:t>DISCUSSÃO</w:t>
      </w:r>
      <w:bookmarkEnd w:id="237"/>
    </w:p>
    <w:p w14:paraId="59997517" w14:textId="1154EED1" w:rsidR="00627488" w:rsidRDefault="00627488" w:rsidP="00627488">
      <w:pPr>
        <w:ind w:firstLine="720"/>
      </w:pPr>
      <w:r>
        <w:t xml:space="preserve">Os resultados obtidos no presente estudo demonstram que a memória social é um fenômeno robusto, capaz de persistir mesmo diante de alterações significativas no contexto espacial. </w:t>
      </w:r>
      <w:r w:rsidR="00DC0149" w:rsidRPr="00DC0149">
        <w:t xml:space="preserve">A memória de reconhecimento social foi expressa tanto no contexto padrão (familiar) quanto no contexto multissensorial (novo), indicando que a modificação de componentes ambientais não foi suficiente para impedir a recuperação da informação sobre a identidade do conspecífico previamente </w:t>
      </w:r>
      <w:r w:rsidR="00DC0149">
        <w:t>adquirido</w:t>
      </w:r>
      <w:r w:rsidR="00DC0149" w:rsidRPr="00DC0149">
        <w:t>. Esse padrão é compatível com a noção de que o reconhecimento social em roedores não depende exclusivamente de um mapeamento rígido entre “quem” e “onde”, mas pode ser sustentado por representações da identidade social capazes de serem evocadas em condições contextuais alteradas.</w:t>
      </w:r>
    </w:p>
    <w:p w14:paraId="034B0E84" w14:textId="414CBBCF" w:rsidR="001947A0" w:rsidRDefault="001947A0" w:rsidP="00627488">
      <w:pPr>
        <w:ind w:firstLine="720"/>
      </w:pPr>
      <w:r w:rsidRPr="001947A0">
        <w:t>Evidências comportamentais recentes em roedores sustentam a ideia de que o reconhecimento social não depende exclusivamente de pistas estáticas, como assinaturas olfativas, mas emerge da integração dinâmica de múltiplas modalidades sensoriais durante a interação social ativa</w:t>
      </w:r>
      <w:ins w:id="238" w:author="Grace Moraes" w:date="2026-02-01T08:15:00Z" w16du:dateUtc="2026-02-01T11:15:00Z">
        <w:r w:rsidR="0069212E">
          <w:t xml:space="preserve"> REFERENCIAS</w:t>
        </w:r>
      </w:ins>
      <w:r w:rsidRPr="001947A0">
        <w:t xml:space="preserve">. </w:t>
      </w:r>
      <w:r>
        <w:t>Já foi demostrado que</w:t>
      </w:r>
      <w:r w:rsidRPr="001947A0">
        <w:t xml:space="preserve"> ratos </w:t>
      </w:r>
      <w:r w:rsidRPr="001947A0">
        <w:lastRenderedPageBreak/>
        <w:t>falham em discriminar conspecíficos familiares quando estes se encontram anestesiados, apesar da preservação das pistas químicas, indicando que o movimento e o comportamento do estímulo social são componentes críticos para a expressão do reconhecimento</w:t>
      </w:r>
      <w:r>
        <w:t xml:space="preserve"> </w:t>
      </w:r>
      <w:r>
        <w:fldChar w:fldCharType="begin"/>
      </w:r>
      <w:r>
        <w:instrText xml:space="preserve"> ADDIN ZOTERO_ITEM CSL_CITATION {"citationID":"Mnn7SGZS","properties":{"formattedCitation":"(De La Zerda et al., 2020)","plainCitation":"(De La Zerda et al., 2020)","noteIndex":0},"citationItems":[{"id":3917,"uris":["http://zotero.org/users/7052761/items/PLBLUBTJ"],"itemData":{"id":3917,"type":"article","abstract":"Abstract\n          In humans, discrimination between individuals, also termed social recognition, can rely on a single sensory modality, such as vision. By analogy, social recognition in rodents is thought to be based upon olfaction. Here, we hypothesized that social recognition in rodents relies upon integration of olfactory, auditory and somatosensory cues, hence requiring active behavior of social stimuli. Using distinct social recognition tests, we demonstrated that adult male rats and mice do not recognize familiar stimuli or learn the identity of novel stimuli that are inactive due to anesthesia. We further revealed that impairing the olfactory, somatosensory or auditory systems prevents recognition of familiar stimuli. Finally, we found that familiar and novel stimuli generate distinct movement patterns during social discrimination and that subjects react differentially to the movement of these stimuli. Thus, unlike what occurs in humans, social recognition in rats and mice relies on integration of information from several sensory modalities.","DOI":"10.1101/2020.05.05.078139","language":"en","license":"http://creativecommons.org/licenses/by-nc-nd/4.0/","publisher":"Animal Behavior and Cognition","source":"DOI.org (Crossref)","title":"Social recognition in rats and mice requires integration of olfactory, somatosensory and auditory cues","URL":"http://biorxiv.org/lookup/doi/10.1101/2020.05.05.078139","author":[{"family":"De La Zerda","given":"Shani Haskal"},{"family":"Netser","given":"Shai"},{"family":"Magalnik","given":"Hen"},{"family":"Briller","given":"Mayan"},{"family":"Marzan","given":"Dan"},{"family":"Glatt","given":"Sigal"},{"family":"Wagner","given":"Shlomo"}],"accessed":{"date-parts":[["2026",1,26]]},"issued":{"date-parts":[["2020",5,5]]}}}],"schema":"https://github.com/citation-style-language/schema/raw/master/csl-citation.json"} </w:instrText>
      </w:r>
      <w:r>
        <w:fldChar w:fldCharType="separate"/>
      </w:r>
      <w:r w:rsidRPr="001947A0">
        <w:rPr>
          <w:rFonts w:cs="Arial"/>
        </w:rPr>
        <w:t>(De La Zerda et al., 2020)</w:t>
      </w:r>
      <w:r>
        <w:fldChar w:fldCharType="end"/>
      </w:r>
      <w:r w:rsidRPr="001947A0">
        <w:t xml:space="preserve">. Esses achados </w:t>
      </w:r>
      <w:ins w:id="239" w:author="Grace Moraes" w:date="2026-02-01T08:15:00Z" w16du:dateUtc="2026-02-01T11:15:00Z">
        <w:r w:rsidR="0069212E">
          <w:t xml:space="preserve">VC FALA NO </w:t>
        </w:r>
        <w:proofErr w:type="gramStart"/>
        <w:r w:rsidR="0069212E">
          <w:t>PLURAL</w:t>
        </w:r>
        <w:proofErr w:type="gramEnd"/>
        <w:r w:rsidR="0069212E">
          <w:t xml:space="preserve"> MAS CITA UMA RTIGO SO </w:t>
        </w:r>
      </w:ins>
      <w:r w:rsidRPr="001947A0">
        <w:t>reforçam a interpretação de que, em contextos multissensoriais, a redução da investigação social pode refletir uma diminuição relativa da saliência ou da disponibilidade de pistas sociais dinâmicas, em vez de um prejuízo no traço de memória social propriamente dito. Assim, a memória de reconhecimento pode permanecer intacta, enquanto sua manifestação comportamental é modulada pelas demandas contextuais concorrentes.</w:t>
      </w:r>
      <w:r>
        <w:t xml:space="preserve"> </w:t>
      </w:r>
      <w:r w:rsidRPr="001947A0">
        <w:t>Esse padrão sugere que o reconhecimento social em roedores é um processo ativo e dependente do engajamento comportamental, sensível à redistribuição de recursos exploratórios imposta pelo ambiente.</w:t>
      </w:r>
    </w:p>
    <w:p w14:paraId="5C9E87D6" w14:textId="77777777" w:rsidR="00DC0149" w:rsidRDefault="00DC0149" w:rsidP="00BE4868">
      <w:pPr>
        <w:ind w:firstLine="720"/>
      </w:pPr>
      <w:r w:rsidRPr="00DC0149">
        <w:t>Essa perspectiva converge com a literatura recente que enfatiza que o comportamento social não é adequadamente descrito apenas por medidas agregadas (por exemplo, tempo total de interação), mas envolve uma organização temporal e sintática que pode ser reconfigurada por variáveis contextuais</w:t>
      </w:r>
      <w:r w:rsidR="00BE4868">
        <w:t xml:space="preserve"> </w:t>
      </w:r>
      <w:r w:rsidR="00BE4868">
        <w:fldChar w:fldCharType="begin"/>
      </w:r>
      <w:r w:rsidR="00BE4868">
        <w:instrText xml:space="preserve"> ADDIN ZOTERO_ITEM CSL_CITATION {"citationID":"nP6gRUit","properties":{"formattedCitation":"(Ritter et al., 2025)","plainCitation":"(Ritter et al., 2025)","noteIndex":0},"citationItems":[{"id":3920,"uris":["http://zotero.org/users/7052761/items/X83WYT8S"],"itemData":{"id":3920,"type":"article-journal","abstract":"IntroductionThe study of social behavior in mice has grown increasingly relevant for unraveling associated brain circuits and advancing the development of treatments for psychiatric symptoms involving social withdrawal or social anxiety. However, a data-driven understanding of behavior and its modulation in solitary and social contexts is lacking.MethodsIn this study, we employed motion sequencing (“MoSeq”) to decompose mouse behaviors into discrete units (“syllables”) and investigate whether–and how–the behavioral repertoire differs between solitary and dyadic (social) settings.ResultsOur results reveal that social context significantly modulates a minority (25%) of syllables, containing predominantly stationary and undirected behaviors. Notably, these changes are associated with spatial proximity to another mouse rather than active social contact. Interestingly, a network analysis of syllable transitions shows that context-sensitive syllables exhibit altered network influence, independent of the number of connected syllables, suggesting a regulatory role. Furthermore, syllable composition changes significantly during social contact events with two distinct sequence families governing approach and withdrawal behaviors. However, no unique syllable sequences mapped to specific social interactions.DiscussionOverall, our findings suggest that a subset of syllables drives contextual behavioral adaptation in female and male mice, potentially facilitating transitions within the broader behavioral repertoire. This highlights the utility of MoSeq in dissecting nuanced, context-dependent behavioral dynamics.","container-title":"Frontiers in Behavioral Neuroscience","DOI":"10.3389/fnbeh.2025.1617091","ISSN":"1662-5153","journalAbbreviation":"Front. Behav. Neurosci.","language":"English","note":"publisher: Frontiers","source":"Frontiers","title":"Social context restructures behavioral syntax in mice","URL":"https://www.frontiersin.org/journals/behavioral-neuroscience/articles/10.3389/fnbeh.2025.1617091/full","volume":"19","author":[{"family":"Ritter","given":"Marti"},{"family":"Shipley","given":"Hope L."},{"family":"Deiana","given":"Serena"},{"family":"Hengerer","given":"Bastian"},{"family":"Wotjak","given":"Carsten T."},{"family":"Brecht","given":"Michael"},{"family":"Bogadhi","given":"Amarender R."}],"accessed":{"date-parts":[["2026",1,26]]},"issued":{"date-parts":[["2025",11,7]]}}}],"schema":"https://github.com/citation-style-language/schema/raw/master/csl-citation.json"} </w:instrText>
      </w:r>
      <w:r w:rsidR="00BE4868">
        <w:fldChar w:fldCharType="separate"/>
      </w:r>
      <w:r w:rsidR="00BE4868" w:rsidRPr="00BE4868">
        <w:rPr>
          <w:rFonts w:cs="Arial"/>
        </w:rPr>
        <w:t>(Ritter et al., 2025)</w:t>
      </w:r>
      <w:r w:rsidR="00BE4868">
        <w:fldChar w:fldCharType="end"/>
      </w:r>
      <w:r w:rsidR="00BE4868" w:rsidRPr="00BE4868">
        <w:t>.</w:t>
      </w:r>
      <w:r w:rsidR="00BE4868">
        <w:t xml:space="preserve"> </w:t>
      </w:r>
      <w:r w:rsidR="00BE4868" w:rsidRPr="00BE4868">
        <w:t xml:space="preserve">Ritter </w:t>
      </w:r>
      <w:r w:rsidR="00BE4868">
        <w:t>e colaboradores</w:t>
      </w:r>
      <w:r w:rsidR="00BE4868" w:rsidRPr="00BE4868">
        <w:t xml:space="preserve"> demonstraram que a presença de um conspecífico livremente móvel é suficiente para reestruturar a sintaxe comportamental em camundongos, modulando transições entre unidades comportamentais específicas, especialmente aquelas associadas a aproximação e retirada. </w:t>
      </w:r>
    </w:p>
    <w:p w14:paraId="01AF6EB7" w14:textId="79684320" w:rsidR="00DC0149" w:rsidRDefault="00DC0149" w:rsidP="00627488">
      <w:pPr>
        <w:ind w:firstLine="720"/>
      </w:pPr>
      <w:r w:rsidRPr="00DC0149">
        <w:t xml:space="preserve">Nesse sentido, mesmo em um paradigma com estímulo social restrito, como o presente estudo, alterações multissensoriais do ambiente podem influenciar a forma como a memória social é expressa, modulando a estrutura temporal e a escolha entre ações concorrentes durante a evocação. Essa distinção entre preservação do conteúdo </w:t>
      </w:r>
      <w:r>
        <w:t>mnemônico</w:t>
      </w:r>
      <w:r w:rsidRPr="00DC0149">
        <w:t xml:space="preserve"> (“quem”) e flexibilidade na expressão comportamental é central para interpretar os resultados subsequentes, nos quais diferenças discretas na atividade basal e na organização do repertório exploratório são examinadas como potenciais mediadores da reorganização comportamental observada sob maior carga contextual.</w:t>
      </w:r>
    </w:p>
    <w:p w14:paraId="3B4F9E34" w14:textId="578C4D1D" w:rsidR="00DF16D9" w:rsidRDefault="00DF16D9" w:rsidP="00DF16D9">
      <w:pPr>
        <w:ind w:firstLine="720"/>
      </w:pPr>
      <w:r>
        <w:t xml:space="preserve">Este conjunto de achados é compatível com a literatura recente que propõe um papel do hipocampo na codificação de dimensões contextuais relevantes para o comportamento social. Já foi mostrado, por exemplo, que o hipocampo ventral participa </w:t>
      </w:r>
      <w:r>
        <w:lastRenderedPageBreak/>
        <w:t xml:space="preserve">da codificação de aspectos do contexto social </w:t>
      </w:r>
      <w:r>
        <w:fldChar w:fldCharType="begin"/>
      </w:r>
      <w:r>
        <w:instrText xml:space="preserve"> ADDIN ZOTERO_ITEM CSL_CITATION {"citationID":"lqoAJD6X","properties":{"formattedCitation":"(Wu et al., 2023)","plainCitation":"(Wu et al., 2023)","noteIndex":0},"citationItems":[{"id":3837,"uris":["http://zotero.org/users/7052761/items/9ZAD5SXI","http://zotero.org/users/7052761/items/CZFDFV2A"],"itemData":{"id":3837,"type":"article-journal","abstract":"The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fldChar w:fldCharType="separate"/>
      </w:r>
      <w:r w:rsidRPr="00DF16D9">
        <w:rPr>
          <w:rFonts w:cs="Arial"/>
        </w:rPr>
        <w:t>(Wu et al., 2023)</w:t>
      </w:r>
      <w:r>
        <w:fldChar w:fldCharType="end"/>
      </w:r>
      <w:r>
        <w:t xml:space="preserve">, o que oferece uma moldura conceitual para interpretar a preservação do reconhecimento mesmo quando o ambiente tem as suas características espaciais, que são importantes para a navegação </w:t>
      </w:r>
      <w:r>
        <w:fldChar w:fldCharType="begin"/>
      </w:r>
      <w:r w:rsidR="0068462F">
        <w:instrText xml:space="preserve"> ADDIN ZOTERO_ITEM CSL_CITATION {"citationID":"2n4IKU1f","properties":{"formattedCitation":"(O\\uc0\\u8217{}Keefe &amp; Dostrovsky, 1971)","plainCitation":"(O’Keefe &amp; Dostrovsky, 1971)","noteIndex":0},"citationItems":[{"id":3710,"uris":["http://zotero.org/users/7052761/items/UPFW66WQ"],"itemData":{"id":3710,"type":"article-journal","container-title":"Brain Research","DOI":"10.1016/0006-8993(71)90358-1","ISSN":"0006-8993","issue":"1","journalAbbreviation":"Brain Research","language":"en","page":"171-175","source":"ScienceDirect","title":"The hippocampus as a spatial map. Preliminary evidence from unit activity in the freely-moving rat","volume":"34","author":[{"family":"O'Keefe","given":"J."},{"family":"Dostrovsky","given":"J."}],"issued":{"date-parts":[["1971",11]]}}}],"schema":"https://github.com/citation-style-language/schema/raw/master/csl-citation.json"} </w:instrText>
      </w:r>
      <w:r>
        <w:fldChar w:fldCharType="separate"/>
      </w:r>
      <w:r w:rsidR="0068462F" w:rsidRPr="0068462F">
        <w:rPr>
          <w:rFonts w:cs="Arial"/>
          <w:kern w:val="0"/>
        </w:rPr>
        <w:t>(O’Keefe &amp; Dostrovsky, 1971)</w:t>
      </w:r>
      <w:r>
        <w:fldChar w:fldCharType="end"/>
      </w:r>
      <w:r>
        <w:t>. Nesse sentido, embora modelos clássicos enfatizem uma ligação rígida entre “quem” e “onde”, os dados do presente estudo são consistentes com a possibilidade de que a identidade social (“quem”) possa ser evocada mesmo quando o mapeamento contextual global (“onde”) é modificado pela novidade ambiental.</w:t>
      </w:r>
    </w:p>
    <w:p w14:paraId="47FB9680" w14:textId="3C4BF522" w:rsidR="00DF16D9" w:rsidRDefault="00DF16D9" w:rsidP="00DF16D9">
      <w:pPr>
        <w:ind w:firstLine="720"/>
      </w:pPr>
      <w:r>
        <w:t>Uma via plausível para sustentar essa flexibilidade é a integração multimodal que antecede o hipocampo. O córtex entorrinal, como principal interface entre o neocórtex e o hipocampo, é frequentemente descrito como um ponto de convergência para informação espacial e não-espacial, sendo relevante para integrar pistas sensoriais de naturezas distintas</w:t>
      </w:r>
      <w:r w:rsidR="008C3239">
        <w:t xml:space="preserve"> </w:t>
      </w:r>
      <w:r w:rsidR="008C3239">
        <w:fldChar w:fldCharType="begin"/>
      </w:r>
      <w:r w:rsidR="008C3239">
        <w:instrText xml:space="preserve"> ADDIN ZOTERO_ITEM CSL_CITATION {"citationID":"oPd6wNwS","properties":{"formattedCitation":"(Basu et al., 2016)","plainCitation":"(Basu et al., 2016)","noteIndex":0},"citationItems":[{"id":3781,"uris":["http://zotero.org/users/7052761/items/NJQMBKEV"],"itemData":{"id":3781,"type":"article-journal","abstract":"Fine-tuned information flow in the brain\n            \n              In addition to providing well-characterized excitatory inputs, the entorhinal cortex also sends long-range inhibitory projections to the hippocampus. Basu\n              et al.\n              described this input in detail and characterized its role for learning and memory. Multimodal sensory stimuli activate long-range inhibitory input in vivo. This input enables precisely timed information transfer within the cortico-hippocampal circuit. In this way, long-range inhibitory projections play an important role in providing specificity of fear conditioning, and thus help prevent overgeneralization.\n            \n            \n              Science\n              , this issue p.\n              10.1126/science.aaa5694\n            \n          , \n            Inhibitory inputs from the lateral entorhinal cortex help to make contextual memory associations specific.\n          , \n            \n              INTRODUCTION\n              The precise association of contextual cues with a behavioral experience enables an animal to discriminate between salient (harmful or rewarding) versus neutral environments. What signaling mechanisms during learning help select specific contextual signals to be stored as long-term memories? Hippocampal CA1 pyramidal neurons integrate direct multisensory excitatory input from entorhinal cortex (EC) with indirect, mnemonic excitatory input from the upstream hippocampal CA3 area, and both pathways have been implicated in memory storage. Paired activation of the direct and indirect inputs at a precise timing interval that matches the dynamics of the cortico-hippocampal circuit induces a long-term enhancement of the activation of CA1 neurons by their CA3 inputs (input timing–dependent plasticity or ITDP). However, EC additionally sends long-range inhibitory projections (LRIPs) to CA1, the function of which is largely unknown. Here, we explore the role of the LRIPs in regulating hippocampal synaptic activity and memory.\n            \n            \n              RATIONALE\n              \n                GABAergic neurons (which release the inhibitory transmitter γ-aminobutyric acid or GABA) in medial entorhinal cortex (MEC) were recently found to send to hippocampus LRIPs that form relatively weak and sparse synapses on CA1 GABAergic interneurons. As lateral entorhinal cortex (LEC) conveys important contextual and object-related information to hippocampus, we examined whether this region also sends LRIPs to CA1. We expressed channelrhodopsin-2 (ChR2) selectively in LEC inhibitory neurons and examined the synaptic effects of LRIP photostimulation. The behavioral impact of the LRIPs was determined by selectively silencing these inputs locally in CA1 during contextual fear conditioning (CFC) and novel object recognition (NOR) tasks. We also used in vivo Ca\n                2+\n                imaging to assess how different sensory and behavioral stimuli that typically make up a contextual experience activate the LEC LRIPs. Finally, we examined how the LRIPs influence information flow through the cortico-hippocampal circuit and contribute to ITDP.\n              \n            \n            \n              RESULTS\n              LRIPs from LEC produced strong inhibitory postsynaptic potentials in a large fraction of CA1 interneurons located in the region of the EC inputs. Although pharmacogenetic silencing of LRIPs in hippocampus did not prevent CFC or NOR memory, it caused mice to show an inappropriate fear response to a neutral context and a diminished ability to distinguish a novel object from a familiar object. Calcium imaging revealed that the LRIP axons and presynaptic terminals responded to various sensory stimuli. Moreover, pairing such signals with appetitive or aversive stimuli increased LRIP activity, consistent with a role of the LRIPs in memory specificity.\n              \n                Intracellular recordings demonstrated that the LRIPs powerfully suppressed the activity of a subclass of cholecystokinin-expressing interneurons (CCK\n                +\n                INs). These interneurons were normally strongly excited by the CA3 inputs, which results in pronounced feedforward inhibition (FFI) of CA1 pyramidal neuron dendrites. By transiently and maximally suppressing the INs in a 15- to 20-ms temporal window, the LRIPs enhanced CA3 inputs onto CA1 pyramidal neurons that arrived within that timing interval. This disinhibition enabled temporally precise, paired activation of EC–Schaffer collateral (EC-SC) inputs (15 to 20 ms apart) to trigger dendritic spikes in the distal dendrites of CA1 PNs and to induce ITDP.\n              \n            \n            \n              CONCLUSION\n              LRIPs from EC act as a powerful, temporally precise disinhibitory gate of intrahippocampal information flow and enable the induction of plasticity when cortical and hippocampal inputs arrive onto CA1 PNs at a precise 20-ms interval. We propose that the LRIPs increase the specificity of hippocampal-based long-term memory by assessing the salience of mnemonic information relayed by CA3 to the immediate sensory context conveyed by direct excitatory EC inputs.\n              \n                \n                  Long-range inhibitory projections gate cortico-hippocampal information flow in the short and long term.\n                  \n                    (\n                    Top\n                    ) The cortico-hippocampal circuit. Inputs from EC arrive at CA1 directly through excitatory perforant path (PP) and LRIPs and indirectly through SCs of the trisynaptic path [dentate gyrus (DG)→CA3→CA1]. (\n                    Bottom\n                    ) Recordings from different EC LRIP→CA1 circuit elements. (Top left) A CA1 IN that normally inhibits the pyramidal neuron (PN) dendrite is inhibited maximally by LRIP (blue, LRIP intact) 20 ms after EC stimulation (dotted guide lines). (Bottom left) This disinhibits the PN dendritic depolarization evoked by a SC input arriving 20 ms after EC input. Multiple EC-SC pairings result in more disinhibition (middle), which triggers dendritic Ca\n                    2+\n                    spikes (10× pairings for 10 s) and (right) induces somatic long-term plasticity (90× pairings for 90 s) in the CA1 PN, where SC responses are potentiated for &gt;1 hour. LRIP silencing (red) decreases dendritic depolarization and spike probability and blocks somatic plasticity. [Background from a plate by C. Golgi\n                    et al\n                    .1886, text translated and republished with plates in\n                    Brain Res. Bull.\n                    54\n                    , 461–483 (2001)]\n                  \n                \n                \n              \n            \n          , \n            The cortico-hippocampal circuit is critical for storage of associational memories. Most studies have focused on the role in memory storage of the excitatory projections from entorhinal cortex to hippocampus. However, entorhinal cortex also sends inhibitory projections, whose role in memory storage and cortico-hippocampal activity remains largely unexplored. We found that these long-range inhibitory projections enhance the specificity of contextual and object memory encoding. At the circuit level, these γ-aminobutyric acid (GABA)–releasing projections target hippocampal inhibitory neurons and thus act as a disinhibitory gate that transiently promotes the excitation of hippocampal CA1 pyramidal neurons by suppressing feedforward inhibition. This enhances the ability of CA1 pyramidal neurons to fire synaptically evoked dendritic spikes and to generate a temporally precise form of heterosynaptic plasticity. Long-range inhibition from entorhinal cortex may thus increase the precision of hippocampal-based long-term memory associations by assessing the salience of mnemonic information to the immediate sensory input.","container-title":"Science","DOI":"10.1126/science.aaa5694","ISSN":"0036-8075, 1095-9203","issue":"6269","journalAbbreviation":"Science","language":"en","page":"aaa5694","source":"DOI.org (Crossref)","title":"Gating of hippocampal activity, plasticity, and memory by entorhinal cortex long-range inhibition","volume":"351","author":[{"family":"Basu","given":"Jayeeta"},{"family":"Zaremba","given":"Jeffrey D."},{"family":"Cheung","given":"Stephanie K."},{"family":"Hitti","given":"Frederick L."},{"family":"Zemelman","given":"Boris V."},{"family":"Losonczy","given":"Attila"},{"family":"Siegelbaum","given":"Steven A."}],"issued":{"date-parts":[["2016",1,8]]}}}],"schema":"https://github.com/citation-style-language/schema/raw/master/csl-citation.json"} </w:instrText>
      </w:r>
      <w:r w:rsidR="008C3239">
        <w:fldChar w:fldCharType="separate"/>
      </w:r>
      <w:r w:rsidR="008C3239" w:rsidRPr="008C3239">
        <w:rPr>
          <w:rFonts w:cs="Arial"/>
        </w:rPr>
        <w:t>(Basu et al., 2016)</w:t>
      </w:r>
      <w:r w:rsidR="008C3239">
        <w:fldChar w:fldCharType="end"/>
      </w:r>
      <w:r>
        <w:t>. Assim, alterações multissensoriais do ambiente poderiam modular a dinâmica de entrada e a estabilidade das representações contextuais sem necessariamente impedir a recuperação do traço de reconhecimento social.</w:t>
      </w:r>
    </w:p>
    <w:p w14:paraId="5E5DEDA8" w14:textId="2E1E68F8" w:rsidR="00DC0149" w:rsidRDefault="00DC0149" w:rsidP="00627488">
      <w:pPr>
        <w:ind w:firstLine="720"/>
      </w:pPr>
      <w:r w:rsidRPr="00DC0149">
        <w:t xml:space="preserve">Uma interpretação alternativa para alterações na expressão da memória social em ambientes multissensoriais seria a de que diferenças observadas refletissem alterações globais de atividade locomotora, níveis gerais de exploração ou estados motivacionais inespecíficos. Para avaliar essa possibilidade, </w:t>
      </w:r>
      <w:r>
        <w:t>os</w:t>
      </w:r>
      <w:r w:rsidRPr="00DC0149">
        <w:t xml:space="preserve"> parâmetros básicos de exploração, incluindo a distância total percorrida, a velocidade média e o número total de eventos exploratórios, ao longo das sessões de treino e teste, em ambos os contextos experimentais</w:t>
      </w:r>
      <w:r>
        <w:t xml:space="preserve"> foram avaliados e se mostraram relativamente estáveis, mesmo que, </w:t>
      </w:r>
      <w:r w:rsidRPr="00DC0149">
        <w:t>o contexto multissensorial modul</w:t>
      </w:r>
      <w:r>
        <w:t>e</w:t>
      </w:r>
      <w:r w:rsidRPr="00DC0149">
        <w:t xml:space="preserve"> de forma discreta o nível basal de locomoção, independentemente da sessão experimental</w:t>
      </w:r>
      <w:r>
        <w:t>. Em uma perspectiva geral, t</w:t>
      </w:r>
      <w:r w:rsidRPr="00DC0149">
        <w:t xml:space="preserve">anto a velocidade média quanto a distância total percorrida apresentaram efeitos principais de contexto, explicando uma fração relativamente pequena da variância total, sem evidência de interação com a sessão e sem diferenças significativas nas comparações pós-hoc entre condições específicas. Esse padrão sugere que, embora o ambiente multissensorial introduza uma modulação global do comportamento locomotor, essa modulação não é suficiente para caracterizar um prejuízo motor, um estado de </w:t>
      </w:r>
      <w:r w:rsidRPr="00DC0149">
        <w:lastRenderedPageBreak/>
        <w:t xml:space="preserve">hipoatividade ou uma limitação generalizada da capacidade exploratória dos </w:t>
      </w:r>
      <w:proofErr w:type="spellStart"/>
      <w:proofErr w:type="gramStart"/>
      <w:r w:rsidRPr="00DC0149">
        <w:t>animais.</w:t>
      </w:r>
      <w:ins w:id="240" w:author="Grace Moraes" w:date="2026-02-01T08:16:00Z" w16du:dateUtc="2026-02-01T11:16:00Z">
        <w:r w:rsidR="0069212E">
          <w:t>ESSE</w:t>
        </w:r>
        <w:proofErr w:type="spellEnd"/>
        <w:proofErr w:type="gramEnd"/>
        <w:r w:rsidR="0069212E">
          <w:t xml:space="preserve"> PARÁGRAFO INTEIRO NÃO TEM UM </w:t>
        </w:r>
        <w:proofErr w:type="gramStart"/>
        <w:r w:rsidR="0069212E">
          <w:t>REFERENCIA</w:t>
        </w:r>
        <w:proofErr w:type="gramEnd"/>
        <w:r w:rsidR="0069212E">
          <w:t>... TEM QUE POR</w:t>
        </w:r>
      </w:ins>
    </w:p>
    <w:p w14:paraId="7F3C307D" w14:textId="5B54802C" w:rsidR="00DC0149" w:rsidRDefault="00DC0149" w:rsidP="00627488">
      <w:pPr>
        <w:ind w:firstLine="720"/>
      </w:pPr>
      <w:r w:rsidRPr="00DC0149">
        <w:t>De forma complementar, a análise da frequência global de eventos exploratórios revelou um efeito principal de sessão, com uma redução modesta do treino para o teste, independentemente do contexto. Esse resultado é compatível com um processo geral de aprendizado ou habituação à tarefa, frequentemente observado em paradigmas de reconhecimento social, e não com um efeito específico do contexto multissensorial sobre o engajamento exploratório. A ausência de diferenças contextuais na frequência total de eventos indica que os animais mantêm níveis comparáveis de interação social ao longo das condições experimentais.</w:t>
      </w:r>
      <w:ins w:id="241" w:author="Grace Moraes" w:date="2026-02-01T08:17:00Z" w16du:dateUtc="2026-02-01T11:17:00Z">
        <w:r w:rsidR="0069212E">
          <w:t xml:space="preserve"> DE NOVO, SEM REFERENCIAS</w:t>
        </w:r>
      </w:ins>
    </w:p>
    <w:p w14:paraId="2D0C5974" w14:textId="7AC7738A" w:rsidR="006F3751" w:rsidRDefault="006F3751" w:rsidP="00627488">
      <w:pPr>
        <w:ind w:firstLine="720"/>
      </w:pPr>
      <w:r w:rsidRPr="006F3751">
        <w:t>Uma vez descartadas explicações baseadas em alterações globais de locomoção ou engajamento exploratório, a análise da organização temporal da investigação social fornece um nível mais fino de compreensão sobre como a memória social é expressa em diferentes contextos. Especificamente, o intervalo médio entre eventos consecutivos de investigação revelou um padrão dependente tanto da sessão quanto do contexto experimental, indicando que a evocação da memória social envolve uma estruturação temporal que não é invariável.</w:t>
      </w:r>
      <w:r>
        <w:t xml:space="preserve"> </w:t>
      </w:r>
      <w:ins w:id="242" w:author="Grace Moraes" w:date="2026-02-01T08:17:00Z" w16du:dateUtc="2026-02-01T11:17:00Z">
        <w:r w:rsidR="0069212E">
          <w:t>DE NOVO SEM REFERENCIAS</w:t>
        </w:r>
      </w:ins>
    </w:p>
    <w:p w14:paraId="6DCA488D" w14:textId="13D78F7D" w:rsidR="006F3751" w:rsidRDefault="006F3751" w:rsidP="00627488">
      <w:pPr>
        <w:ind w:firstLine="720"/>
      </w:pPr>
      <w:r>
        <w:t>Interessantemente, no contexto padrão foi observado um aumento significativo do intervalo entre eventos de investigação no teste em relação ao treino, o sugerindo que, uma vez evocada a memória, a necessidade de amostragem sensorial diminui. Isso não se repete no contexto multissensorial, onde os intervalos permanecem relativamente estáveis entre as sessões.</w:t>
      </w:r>
      <w:ins w:id="243" w:author="Grace Moraes" w:date="2026-02-01T08:17:00Z" w16du:dateUtc="2026-02-01T11:17:00Z">
        <w:r w:rsidR="0069212E" w:rsidRPr="0069212E">
          <w:t xml:space="preserve"> </w:t>
        </w:r>
        <w:r w:rsidR="0069212E">
          <w:t>DE NOVO SEM REFERENCIAS</w:t>
        </w:r>
      </w:ins>
    </w:p>
    <w:p w14:paraId="4B0670E1" w14:textId="0125D3F1" w:rsidR="006F3751" w:rsidRDefault="006F3751" w:rsidP="00627488">
      <w:pPr>
        <w:ind w:firstLine="720"/>
      </w:pPr>
      <w:r w:rsidRPr="006F3751">
        <w:t>Esses resultados indicam que a memória social não se manifesta apenas como uma redução quantitativa da investigação, mas envolve uma reorganização temporal específica do comportamento, possivelmente refletindo mudanças na dinâmica de decisão entre iniciar ou interromper episódios de exploração social. A ausência dessa reorganização no contexto multissensorial sugere que a maior carga de pistas ambientais concorrentes interfere na emergência dessa estrutura temporal, sem, contudo, abolir a capacidade de reconhecimento do conspecífico.</w:t>
      </w:r>
      <w:r>
        <w:t xml:space="preserve"> </w:t>
      </w:r>
      <w:r w:rsidRPr="006F3751">
        <w:t>Essa interpretação é consistente com abordagens recentes que enfatizam a importância da sintaxe comportamental na análise do comportamento social</w:t>
      </w:r>
      <w:r>
        <w:t xml:space="preserve"> </w:t>
      </w:r>
      <w:r>
        <w:fldChar w:fldCharType="begin"/>
      </w:r>
      <w:r w:rsidR="00633027">
        <w:instrText xml:space="preserve"> ADDIN ZOTERO_ITEM CSL_CITATION {"citationID":"ZxCXtzAq","properties":{"formattedCitation":"(Ritter et al., 2025)","plainCitation":"(Ritter et al., 2025)","noteIndex":0},"citationItems":[{"id":3920,"uris":["http://zotero.org/users/7052761/items/X83WYT8S"],"itemData":{"id":3920,"type":"article-journal","abstract":"IntroductionThe study of social behavior in mice has grown increasingly relevant for unraveling associated brain circuits and advancing the development of treatments for psychiatric symptoms involving social withdrawal or social anxiety. However, a data-driven understanding of behavior and its modulation in solitary and social contexts is lacking.MethodsIn this study, we employed motion sequencing (“MoSeq”) to decompose mouse behaviors into discrete units (“syllables”) and investigate whether–and how–the behavioral repertoire differs between solitary and dyadic (social) settings.ResultsOur results reveal that social context significantly modulates a minority (25%) of syllables, containing predominantly stationary and undirected behaviors. Notably, these changes are associated with spatial proximity to another mouse rather than active social contact. Interestingly, a network analysis of syllable transitions shows that context-sensitive syllables exhibit altered network influence, independent of the number of connected syllables, suggesting a regulatory role. Furthermore, syllable composition changes significantly during social contact events with two distinct sequence families governing approach and withdrawal behaviors. However, no unique syllable sequences mapped to specific social interactions.DiscussionOverall, our findings suggest that a subset of syllables drives contextual behavioral adaptation in female and male mice, potentially facilitating transitions within the broader behavioral repertoire. This highlights the utility of MoSeq in dissecting nuanced, context-dependent behavioral dynamics.","container-title":"Frontiers in Behavioral Neuroscience","DOI":"10.3389/fnbeh.2025.1617091","ISSN":"1662-5153","journalAbbreviation":"Front. Behav. Neurosci.","language":"English","note":"publisher: Frontiers","source":"Frontiers","title":"Social context restructures behavioral syntax in mice","URL":"https://www.frontiersin.org/journals/behavioral-neuroscience/articles/10.3389/fnbeh.2025.1617091/full","volume":"19","author":[{"family":"Ritter","given":"Marti"},{"family":"Shipley","given":"Hope L."},{"family":"Deiana","given":"Serena"},{"family":"Hengerer","given":"Bastian"},{"family":"Wotjak","given":"Carsten T."},{"family":"Brecht","given":"Michael"},{"family":"Bogadhi","given":"Amarender R."}],"accessed":{"date-parts":[["2026",1,26]]},"issued":{"date-parts":[["2025",11,7]]}}}],"schema":"https://github.com/citation-style-language/schema/raw/master/csl-citation.json"} </w:instrText>
      </w:r>
      <w:r>
        <w:fldChar w:fldCharType="separate"/>
      </w:r>
      <w:r w:rsidR="00633027" w:rsidRPr="00633027">
        <w:rPr>
          <w:rFonts w:cs="Arial"/>
        </w:rPr>
        <w:t>(Ritter et al., 2025)</w:t>
      </w:r>
      <w:r>
        <w:fldChar w:fldCharType="end"/>
      </w:r>
      <w:r>
        <w:t xml:space="preserve"> porém são necessários experimentos </w:t>
      </w:r>
      <w:r>
        <w:lastRenderedPageBreak/>
        <w:t>adicionais para eliminar fatores adicionais como por exemplo a aversividade de cada elemento contexto-sensorial adicionado, embora o comportamento social basal desses animais se mostre aparentemente normal como foi visto nos resultados anteriores.</w:t>
      </w:r>
    </w:p>
    <w:p w14:paraId="679436EF" w14:textId="32D1E833" w:rsidR="002C1EE3" w:rsidRDefault="002C1EE3" w:rsidP="0068462F">
      <w:pPr>
        <w:ind w:firstLine="720"/>
      </w:pPr>
      <w:r w:rsidRPr="002C1EE3">
        <w:t>A análise da organização temporal da investigação social sugere que o contexto multissensorial altera não apenas o espaçamento entre eventos, mas também a composição do repertório comportamental expresso durante a evocação da memória</w:t>
      </w:r>
      <w:r w:rsidR="003F0D3C">
        <w:t xml:space="preserve">, ou seja, </w:t>
      </w:r>
      <w:r w:rsidR="003F0D3C" w:rsidRPr="003F0D3C">
        <w:t>os animais não deixam de explorar, mas aloca</w:t>
      </w:r>
      <w:r w:rsidR="003F0D3C">
        <w:t xml:space="preserve">m </w:t>
      </w:r>
      <w:r w:rsidR="003F0D3C" w:rsidRPr="003F0D3C">
        <w:t xml:space="preserve">mais tempo para a amostragem do ambiente </w:t>
      </w:r>
      <w:r w:rsidR="003F0D3C">
        <w:t xml:space="preserve">de maneira </w:t>
      </w:r>
      <w:r w:rsidR="003F0D3C" w:rsidRPr="003F0D3C">
        <w:t>vertical, o que pode reduzir a disponibilidade temporal/comportamental para manter padrões “típicos” de investigação social contínua.</w:t>
      </w:r>
      <w:ins w:id="244" w:author="Grace Moraes" w:date="2026-02-01T08:17:00Z" w16du:dateUtc="2026-02-01T11:17:00Z">
        <w:r w:rsidR="0069212E" w:rsidRPr="0069212E">
          <w:t xml:space="preserve"> </w:t>
        </w:r>
        <w:r w:rsidR="0069212E">
          <w:t>DE NOVO SEM REFERENCIAS</w:t>
        </w:r>
      </w:ins>
    </w:p>
    <w:p w14:paraId="40015FC6" w14:textId="62D0C950" w:rsidR="002C1EE3" w:rsidRDefault="003F0D3C" w:rsidP="003F0D3C">
      <w:pPr>
        <w:ind w:firstLine="720"/>
      </w:pPr>
      <w:r w:rsidRPr="003F0D3C">
        <w:t xml:space="preserve">Essa interpretação é consistente com evidências de que rearing </w:t>
      </w:r>
      <w:r>
        <w:t>pode estar atuando como</w:t>
      </w:r>
      <w:r w:rsidRPr="003F0D3C">
        <w:t xml:space="preserve"> um marcador comportamental sensível ao processamento de novidade espacial e à exploração de pistas contextuais</w:t>
      </w:r>
      <w:r>
        <w:t xml:space="preserve">. Esse comportamento já </w:t>
      </w:r>
      <w:r w:rsidRPr="003F0D3C">
        <w:t>foi tratado como um índice que reflete aspectos específicos de novidade espacial e representações em memória, inclusive com efeitos que podem ser detectados de forma complementar à exploração direta de objetos</w:t>
      </w:r>
      <w:r>
        <w:t xml:space="preserve"> </w:t>
      </w:r>
      <w:r>
        <w:fldChar w:fldCharType="begin"/>
      </w:r>
      <w:r>
        <w:instrText xml:space="preserve"> ADDIN ZOTERO_ITEM CSL_CITATION {"citationID":"hTj1CI2l","properties":{"formattedCitation":"(Shan et al., 2025)","plainCitation":"(Shan et al., 2025)","noteIndex":0},"citationItems":[{"id":3922,"uris":["http://zotero.org/users/7052761/items/IXVUGFBJ"],"itemData":{"id":3922,"type":"article-journal","abstract":"Among the various forms of exploration, rearing—where rodents stand on their hind legs—reflects the animal's processing of spatial information and response to environmental novelty. Here, we investigated the developmental trajectory of rearing in response to spatial novelty in a standard object–place recognition (OPR) task, with the OPR retrieval phase allowing for a direct comparison of measures of rearing, object exploration, and locomotion as indicators of spatial novelty and memory. Groups of male rats were tested on postnatal day (PD) 25, PD31, PD38, PD48, and at adulthood (PD84). The OPR task comprised a 5-min encoding phase with the rat exposed to an arena with two identical objects and, 3 h later, a 5-min retrieval phase in the same arena with one object being displaced to another arena zone. Rearing increased in response to spatial novelty (i.e., the displaced object) at retrieval relative to encoding, with this increase occurring first on PD31, and thus later than preferential object exploration-based responses emerging already on PD25. Importantly, zone-specific analyses during retrieval revealed an increase in rearing events in the (now empty) zone where the displaced object is used to be at encoding. This increase was only observed in adult rats (PD84) and likely indicates the presence of specific object–place associations in memory. These findings evidence rearing as behavior covering aspects of spatial novelty complementary to those of object exploration, thereby enabling a more comprehensive characterization of the emergence of spatial episodic memory during early life.","container-title":"European Journal of Neuroscience","DOI":"10.1111/ejn.70162","ISSN":"1460-9568","issue":"12","language":"en","license":"© 2025 The Author(s). European Journal of Neuroscience published by Federation of European Neuroscience Societies and John Wiley &amp; Sons Ltd.","note":"_eprint: https://onlinelibrary.wiley.com/doi/pdf/10.1111/ejn.70162","page":"e70162","source":"Wiley Online Library","title":"Rearing Behavior as Indicator of Spatial Novelty and Memory in Developing Rats","volume":"61","author":[{"family":"Shan","given":"Xia"},{"family":"Sawangjit","given":"Anuck"},{"family":"Born","given":"Jan"},{"family":"Inostroza","given":"Marion"}],"issued":{"date-parts":[["2025"]]}}}],"schema":"https://github.com/citation-style-language/schema/raw/master/csl-citation.json"} </w:instrText>
      </w:r>
      <w:r>
        <w:fldChar w:fldCharType="separate"/>
      </w:r>
      <w:r w:rsidRPr="003F0D3C">
        <w:rPr>
          <w:rFonts w:cs="Arial"/>
        </w:rPr>
        <w:t>(Shan et al., 2025)</w:t>
      </w:r>
      <w:r>
        <w:fldChar w:fldCharType="end"/>
      </w:r>
      <w:r>
        <w:t>. Neste trabalho os autores argumentam que o rearing captura componentes do comportamento exploratório ligados ao processamento de informação espacial e pode sinalizar mudanças na forma como o animal amostra o ambiente. É importante ressaltar que, embora o paradigma deles seja de reconhecimento espacial e não social, a implicação central é diretamente relevante aqui: a elevação de rearing no teste multissensorial é compatível com maior engajamento em exploração contextual.</w:t>
      </w:r>
    </w:p>
    <w:p w14:paraId="67574C8F" w14:textId="77777777" w:rsidR="00F63B5C" w:rsidRDefault="003F0D3C" w:rsidP="00F63B5C">
      <w:pPr>
        <w:ind w:firstLine="720"/>
      </w:pPr>
      <w:r>
        <w:t xml:space="preserve">Ao mesmo tempo a literatura também mostra que rearing pode ser sensível a estresse/reatividade emocional e a histórico de adaptação ambiental. Por exemplo, o rearing no open field já foi mostrado como sendo um dos principais comportamentos modulados por manipulações de estresse e por condições ambientais </w:t>
      </w:r>
      <w:r>
        <w:fldChar w:fldCharType="begin"/>
      </w:r>
      <w:r>
        <w:instrText xml:space="preserve"> ADDIN ZOTERO_ITEM CSL_CITATION {"citationID":"KlO4LRks","properties":{"formattedCitation":"(Larsson et al., 2002)","plainCitation":"(Larsson et al., 2002)","noteIndex":0},"citationItems":[{"id":3928,"uris":["http://zotero.org/users/7052761/items/84X597DV"],"itemData":{"id":3928,"type":"article-journal","abstract":"In this study, we report differential behavioural and cognitive effects, as assessed in the open-field and the Morris water maze, following psychological stress in enriched vs. impoverished housed rats. Three stress conditions were evaluated: nonstress, mild stress and powerful stress. Mild stress consisted of exposure to an avoidance box but without shock, while in the powerful stress condition animals were exposed to an electric shock. The results revealed distinct effects in the differentially housed animals. Prior exposure to a mild stress enhanced escape performance in the water maze in enriched but not impoverished animals. However, preexposure to powerful stress negatively affected animals from both housing conditions in the water maze task, but with the enriched animals less affected than impoverished animals. In the open-field test, stress preexposure reduced locomotion counts in both the differentially housed animals. In addition, the results showed that the enrichment effect on emotional reactivity in the open-field is long-lasting and persists even after extensive training and housing in standard laboratory conditions. The results are discussed in relation to the nature of the behavioural and learning differences between the differentially housed animals.","container-title":"Pharmacology Biochemistry and Behavior","DOI":"10.1016/S0091-3057(02)00782-7","ISSN":"0091-3057","issue":"1","journalAbbreviation":"Pharmacology Biochemistry and Behavior","page":"193-207","source":"ScienceDirect","title":"Psychological stress and environmental adaptation in enriched vs. impoverished housed rats","volume":"73","author":[{"family":"Larsson","given":"Fredrik"},{"family":"Winblad","given":"Bengt"},{"family":"Mohammed","given":"Abdul H"}],"issued":{"date-parts":[["2002",8,1]]}}}],"schema":"https://github.com/citation-style-language/schema/raw/master/csl-citation.json"} </w:instrText>
      </w:r>
      <w:r>
        <w:fldChar w:fldCharType="separate"/>
      </w:r>
      <w:r w:rsidRPr="003F0D3C">
        <w:rPr>
          <w:rFonts w:cs="Arial"/>
        </w:rPr>
        <w:t>(Larsson et al., 2002)</w:t>
      </w:r>
      <w:r>
        <w:fldChar w:fldCharType="end"/>
      </w:r>
      <w:r>
        <w:t xml:space="preserve">. </w:t>
      </w:r>
    </w:p>
    <w:p w14:paraId="5794A2CC" w14:textId="5116F1B9" w:rsidR="003F0D3C" w:rsidRDefault="00F63B5C" w:rsidP="00F63B5C">
      <w:pPr>
        <w:ind w:firstLine="720"/>
      </w:pPr>
      <w:r w:rsidRPr="00F63B5C">
        <w:t xml:space="preserve">Assim, embora o aumento de rearing no teste multissensorial seja compatível com maior exploração contextual, os dados atuais não permitem excluir completamente a contribuição de aversividade/estresse associado aos componentes do </w:t>
      </w:r>
      <w:r>
        <w:t xml:space="preserve">contexto multissensorial. </w:t>
      </w:r>
      <w:r w:rsidR="003F0D3C">
        <w:t xml:space="preserve">Por isso, não é possível descartar a </w:t>
      </w:r>
      <w:r w:rsidR="003C3FFB">
        <w:t xml:space="preserve">possibilidade de que exista a </w:t>
      </w:r>
      <w:r w:rsidR="003C3FFB">
        <w:lastRenderedPageBreak/>
        <w:t>introdução de fatores causadores de estresse agudo que está influenciando no comportamento</w:t>
      </w:r>
      <w:r w:rsidR="0068462F">
        <w:t xml:space="preserve"> e m</w:t>
      </w:r>
      <w:r w:rsidR="0068462F" w:rsidRPr="0068462F">
        <w:t xml:space="preserve">edidas adicionais independentes de estresse/ansiedade (por exemplo, marcadores endócrinos e/ou tarefas clássicas de ansiedade) ajudariam a discriminar o peso relativo de competição atencional versus </w:t>
      </w:r>
      <w:proofErr w:type="spellStart"/>
      <w:r w:rsidR="0068462F" w:rsidRPr="0068462F">
        <w:t>aversividade</w:t>
      </w:r>
      <w:proofErr w:type="spellEnd"/>
      <w:r w:rsidR="0068462F" w:rsidRPr="0068462F">
        <w:t xml:space="preserve"> contextual.</w:t>
      </w:r>
      <w:ins w:id="245" w:author="Grace Moraes" w:date="2026-02-01T08:17:00Z" w16du:dateUtc="2026-02-01T11:17:00Z">
        <w:r w:rsidR="0069212E" w:rsidRPr="0069212E">
          <w:t xml:space="preserve"> </w:t>
        </w:r>
        <w:r w:rsidR="0069212E">
          <w:t>DE NOVO SEM REFERENCIAS</w:t>
        </w:r>
      </w:ins>
    </w:p>
    <w:p w14:paraId="6C9D15BD" w14:textId="112DB32F" w:rsidR="002C1EE3" w:rsidRDefault="003C3FFB" w:rsidP="002C1EE3">
      <w:pPr>
        <w:ind w:firstLine="720"/>
      </w:pPr>
      <w:r>
        <w:t>A adaptação ambiental</w:t>
      </w:r>
      <w:r w:rsidR="00F63B5C">
        <w:t xml:space="preserve"> discutida no trecho anterior</w:t>
      </w:r>
      <w:r>
        <w:t xml:space="preserve"> e a ruptura dos padrões comportamentais frente </w:t>
      </w:r>
      <w:r w:rsidR="00F63B5C">
        <w:t>a</w:t>
      </w:r>
      <w:r>
        <w:t xml:space="preserve"> mudanças contextuais se mostram talvez mais evidentes quando voltamos à análise dos eventos exploratórios e seus desfechos, já que, diferentemente de uma leitura baseada apenas </w:t>
      </w:r>
      <w:proofErr w:type="gramStart"/>
      <w:r>
        <w:t>em quanto</w:t>
      </w:r>
      <w:proofErr w:type="gramEnd"/>
      <w:r>
        <w:t xml:space="preserve"> o animal interage, essa métrica captura como a aproximação se resolve. </w:t>
      </w:r>
      <w:r w:rsidRPr="003C3FFB">
        <w:t xml:space="preserve">O padrão observado </w:t>
      </w:r>
      <w:r>
        <w:t xml:space="preserve">onde existe uma </w:t>
      </w:r>
      <w:r w:rsidRPr="003C3FFB">
        <w:t xml:space="preserve">diferença entre contextos especificamente no teste é consistente com a ideia de que </w:t>
      </w:r>
      <w:r w:rsidR="00DF16D9">
        <w:t xml:space="preserve">o processo de </w:t>
      </w:r>
      <w:r w:rsidRPr="003C3FFB">
        <w:t>evocação da memória ocorre sob regimes distintos de seleção de ação</w:t>
      </w:r>
      <w:r w:rsidR="00DF16D9">
        <w:t xml:space="preserve">. Nesse sentido, o </w:t>
      </w:r>
      <w:r w:rsidR="00DF16D9" w:rsidRPr="00DF16D9">
        <w:t>contexto multissensorial aumenta</w:t>
      </w:r>
      <w:r w:rsidR="00DF16D9">
        <w:t>ria</w:t>
      </w:r>
      <w:r w:rsidR="00DF16D9" w:rsidRPr="00DF16D9">
        <w:t xml:space="preserve"> a concorrência entre ações dirigidas ao estímulo social e ações voltadas ao ambiente. </w:t>
      </w:r>
      <w:r w:rsidR="00DF16D9">
        <w:t>O</w:t>
      </w:r>
      <w:r w:rsidR="00DF16D9" w:rsidRPr="00DF16D9">
        <w:t xml:space="preserve"> aumento </w:t>
      </w:r>
      <w:r w:rsidR="00DF16D9">
        <w:t>no número de</w:t>
      </w:r>
      <w:r w:rsidR="00DF16D9" w:rsidRPr="00DF16D9">
        <w:t xml:space="preserve"> </w:t>
      </w:r>
      <w:r w:rsidR="00DF16D9">
        <w:t xml:space="preserve">rearings </w:t>
      </w:r>
      <w:r w:rsidR="00DF16D9" w:rsidRPr="00DF16D9">
        <w:t xml:space="preserve">no teste </w:t>
      </w:r>
      <w:r w:rsidR="00DF16D9">
        <w:t xml:space="preserve">envolvendo o contexto </w:t>
      </w:r>
      <w:r w:rsidR="00DF16D9" w:rsidRPr="00DF16D9">
        <w:t>multissensorial</w:t>
      </w:r>
      <w:r w:rsidR="00DF16D9">
        <w:t xml:space="preserve"> </w:t>
      </w:r>
      <w:r w:rsidR="00DF16D9" w:rsidRPr="00DF16D9">
        <w:t>sugere maior engajamento em exploração contextual</w:t>
      </w:r>
      <w:r w:rsidR="00DF16D9">
        <w:t>, reforçando essa análise.</w:t>
      </w:r>
      <w:r w:rsidR="00DF16D9" w:rsidRPr="00DF16D9">
        <w:t xml:space="preserve"> Como discutido </w:t>
      </w:r>
      <w:r w:rsidR="00DF16D9">
        <w:t>anteriormente</w:t>
      </w:r>
      <w:r w:rsidR="00DF16D9" w:rsidRPr="00DF16D9">
        <w:t xml:space="preserve"> </w:t>
      </w:r>
      <w:r w:rsidR="00DF16D9">
        <w:t>e mostrado na literatura</w:t>
      </w:r>
      <w:r w:rsidR="008C3239">
        <w:t xml:space="preserve"> </w:t>
      </w:r>
      <w:r w:rsidR="008C3239">
        <w:fldChar w:fldCharType="begin"/>
      </w:r>
      <w:r w:rsidR="008C3239">
        <w:instrText xml:space="preserve"> ADDIN ZOTERO_ITEM CSL_CITATION {"citationID":"410BAiMM","properties":{"formattedCitation":"(Shan et al., 2025)","plainCitation":"(Shan et al., 2025)","noteIndex":0},"citationItems":[{"id":3922,"uris":["http://zotero.org/users/7052761/items/IXVUGFBJ"],"itemData":{"id":3922,"type":"article-journal","abstract":"Among the various forms of exploration, rearing—where rodents stand on their hind legs—reflects the animal's processing of spatial information and response to environmental novelty. Here, we investigated the developmental trajectory of rearing in response to spatial novelty in a standard object–place recognition (OPR) task, with the OPR retrieval phase allowing for a direct comparison of measures of rearing, object exploration, and locomotion as indicators of spatial novelty and memory. Groups of male rats were tested on postnatal day (PD) 25, PD31, PD38, PD48, and at adulthood (PD84). The OPR task comprised a 5-min encoding phase with the rat exposed to an arena with two identical objects and, 3 h later, a 5-min retrieval phase in the same arena with one object being displaced to another arena zone. Rearing increased in response to spatial novelty (i.e., the displaced object) at retrieval relative to encoding, with this increase occurring first on PD31, and thus later than preferential object exploration-based responses emerging already on PD25. Importantly, zone-specific analyses during retrieval revealed an increase in rearing events in the (now empty) zone where the displaced object is used to be at encoding. This increase was only observed in adult rats (PD84) and likely indicates the presence of specific object–place associations in memory. These findings evidence rearing as behavior covering aspects of spatial novelty complementary to those of object exploration, thereby enabling a more comprehensive characterization of the emergence of spatial episodic memory during early life.","container-title":"European Journal of Neuroscience","DOI":"10.1111/ejn.70162","ISSN":"1460-9568","issue":"12","language":"en","license":"© 2025 The Author(s). European Journal of Neuroscience published by Federation of European Neuroscience Societies and John Wiley &amp; Sons Ltd.","note":"_eprint: https://onlinelibrary.wiley.com/doi/pdf/10.1111/ejn.70162","page":"e70162","source":"Wiley Online Library","title":"Rearing Behavior as Indicator of Spatial Novelty and Memory in Developing Rats","volume":"61","author":[{"family":"Shan","given":"Xia"},{"family":"Sawangjit","given":"Anuck"},{"family":"Born","given":"Jan"},{"family":"Inostroza","given":"Marion"}],"issued":{"date-parts":[["2025"]]}}}],"schema":"https://github.com/citation-style-language/schema/raw/master/csl-citation.json"} </w:instrText>
      </w:r>
      <w:r w:rsidR="008C3239">
        <w:fldChar w:fldCharType="separate"/>
      </w:r>
      <w:r w:rsidR="008C3239" w:rsidRPr="008C3239">
        <w:rPr>
          <w:rFonts w:cs="Arial"/>
        </w:rPr>
        <w:t>(Shan et al., 2025)</w:t>
      </w:r>
      <w:r w:rsidR="008C3239">
        <w:fldChar w:fldCharType="end"/>
      </w:r>
      <w:r w:rsidR="00DF16D9" w:rsidRPr="00DF16D9">
        <w:t xml:space="preserve">, </w:t>
      </w:r>
      <w:r w:rsidR="00DF16D9">
        <w:t xml:space="preserve">o </w:t>
      </w:r>
      <w:r w:rsidR="00DF16D9" w:rsidRPr="00DF16D9">
        <w:t>rearing pode funcionar como um índice sensível à amostragem de pistas espaciais e à forma como o animal explora novidades e memória no ambiente, refletindo uma estratégia de exploração que não é meramente locomotora.</w:t>
      </w:r>
      <w:r w:rsidR="00DF16D9">
        <w:t xml:space="preserve"> Especialmente e</w:t>
      </w:r>
      <w:r w:rsidR="00DF16D9" w:rsidRPr="00DF16D9">
        <w:t>m um ambiente com maior carga multissensorial, esse tipo de exploração pode competir com a progressão do comportamento social, favorecendo a ocorrência de episódios de aproximação que se iniciam, mas não se consolidam em uma sequência completa.</w:t>
      </w:r>
    </w:p>
    <w:p w14:paraId="32F25A4D" w14:textId="776DDF10" w:rsidR="002C1EE3" w:rsidRDefault="00DF16D9" w:rsidP="0068462F">
      <w:pPr>
        <w:ind w:firstLine="720"/>
      </w:pPr>
      <w:r w:rsidRPr="00DF16D9">
        <w:t>Por fim, o fato de a modulação de “apenas aproximação” emergir especificamente no teste, e não como um efeito principal simples de contexto ou sessão, reforça que o fenômeno deve ser interpretado como uma reorganização dependente da evocação. Ou seja, não se trata apenas de uma diferença basal entre ambientes, mas de uma diferença em como o comportamento é estruturado quando o animal está na fase em que, classicamente, se espera a expressão da memória. Isso converge com o conjunto dos resultados anteriores: (i) o engajamento global permanece preservado; (ii) a organização temporal típica do teste no contexto padrão não emerge no multissensorial; (</w:t>
      </w:r>
      <w:proofErr w:type="spellStart"/>
      <w:r w:rsidRPr="00DF16D9">
        <w:t>iii</w:t>
      </w:r>
      <w:proofErr w:type="spellEnd"/>
      <w:r w:rsidRPr="00DF16D9">
        <w:t xml:space="preserve">) há sinais </w:t>
      </w:r>
      <w:r w:rsidRPr="00DF16D9">
        <w:lastRenderedPageBreak/>
        <w:t>de maior investimento em exploração contextual no teste multissensorial. Em conjunto, esses resultados sustentam a hipótese de que a memória social permanece acessível, mas o contexto redefine a “política comportamental” pela qual a aproximação é estabilizada, interrompida ou desviada.</w:t>
      </w:r>
      <w:ins w:id="246" w:author="Grace Moraes" w:date="2026-02-01T08:17:00Z" w16du:dateUtc="2026-02-01T11:17:00Z">
        <w:r w:rsidR="0069212E" w:rsidRPr="0069212E">
          <w:t xml:space="preserve"> </w:t>
        </w:r>
        <w:r w:rsidR="0069212E">
          <w:t>DE NOVO SEM REFERENCIAS</w:t>
        </w:r>
      </w:ins>
    </w:p>
    <w:p w14:paraId="223C0C54" w14:textId="5E3BA1BB" w:rsidR="00627488" w:rsidRDefault="00627488" w:rsidP="00627488">
      <w:pPr>
        <w:ind w:firstLine="720"/>
      </w:pPr>
      <w:r>
        <w:t xml:space="preserve">A fim de investigar os mecanismos neurais subjacentes a essa integração entre memória social e espacial, estudos futuros se fazem necessários. O uso </w:t>
      </w:r>
      <w:r w:rsidR="004622E5">
        <w:t>do protocolo</w:t>
      </w:r>
      <w:r>
        <w:t xml:space="preserve"> de registro </w:t>
      </w:r>
      <w:r w:rsidR="004622E5">
        <w:t>de cálcio</w:t>
      </w:r>
      <w:r>
        <w:t xml:space="preserve"> em animais livres</w:t>
      </w:r>
      <w:r w:rsidR="004622E5">
        <w:t xml:space="preserve"> padronizado</w:t>
      </w:r>
      <w:r>
        <w:t>, seria particularmente elucidativo. Essa abordagem permitiria observar a atividade de populações neuronais no hipocampo dorsal e ventral em tempo real durante a tarefa, revelando como a codificação de "quem" e "onde" ocorre simultaneamente e como essas representações são alteradas pela manipulação contextual.</w:t>
      </w:r>
      <w:ins w:id="247" w:author="Grace Moraes" w:date="2026-02-01T08:17:00Z" w16du:dateUtc="2026-02-01T11:17:00Z">
        <w:r w:rsidR="0069212E" w:rsidRPr="0069212E">
          <w:t xml:space="preserve"> </w:t>
        </w:r>
        <w:r w:rsidR="0069212E">
          <w:t>DE NOVO SEM REFERENCIAS</w:t>
        </w:r>
      </w:ins>
    </w:p>
    <w:p w14:paraId="5F994BA0" w14:textId="5D7C0B0B" w:rsidR="0068462F" w:rsidRDefault="0068462F" w:rsidP="00627488">
      <w:pPr>
        <w:ind w:firstLine="720"/>
      </w:pPr>
      <w:r w:rsidRPr="0068462F">
        <w:t>Em paralelo aos achados biológicos, este trabalho contribui metodologicamente ao validar uma ferramenta automatizada de quantificação comportamental (Behavython), baseada em estimativa de pose e regras geométricas para classificação de eventos. A alta concordância com análises manuais sustenta sua utilidade como triagem escalável, permitindo direcionar a inspeção humana a casos ambíguos. Como limitação, o desempenho depende da qualidade do treinamento do modelo e de condições de aquisição (oclusões, contraste, iluminação), reforçando a importância de padronização de parâmetros e controle de qualidade. Em estudos futuros, a incorporação de classificadores pós-pose pode refinar a detecção de micro</w:t>
      </w:r>
      <w:r>
        <w:t>-</w:t>
      </w:r>
      <w:r w:rsidRPr="0068462F">
        <w:t>comportamentos, e abordagens de registro neural (por exemplo, imageamento de cálcio) poderão testar diretamente hipóteses sobre a integração entre contexto e memória social.</w:t>
      </w:r>
      <w:ins w:id="248" w:author="Grace Moraes" w:date="2026-02-01T08:17:00Z" w16du:dateUtc="2026-02-01T11:17:00Z">
        <w:r w:rsidR="0069212E" w:rsidRPr="0069212E">
          <w:t xml:space="preserve"> </w:t>
        </w:r>
        <w:r w:rsidR="0069212E">
          <w:t>DE NOVO SEM REFERENCIAS</w:t>
        </w:r>
      </w:ins>
    </w:p>
    <w:p w14:paraId="4BA61338" w14:textId="47F4611C" w:rsidR="00627488" w:rsidRDefault="00627488" w:rsidP="00627488">
      <w:pPr>
        <w:ind w:firstLine="720"/>
      </w:pPr>
      <w:r>
        <w:t xml:space="preserve">A implementação de uma interface gráfica amigável é um ponto forte do desenvolvimento desta ferramenta, democratizando o acesso a técnicas avançadas de visão computacional para pesquisadores sem experiência prévia em programação. Além disso, a ferramenta demonstrou versatilidade, possuindo potencial de aplicabilidade em outras tarefas comportamentais além do reconhecimento social, como testes de ansiedade (Labirinto em Cruz Elevado) e memória espacial (Labirinto de Barnes ou Morris), aproveitando a robustez do </w:t>
      </w:r>
      <w:proofErr w:type="spellStart"/>
      <w:r>
        <w:t>DeepLabCut</w:t>
      </w:r>
      <w:proofErr w:type="spellEnd"/>
      <w:r>
        <w:t xml:space="preserve"> para rastreamento postural.</w:t>
      </w:r>
      <w:ins w:id="249" w:author="Grace Moraes" w:date="2026-02-01T08:17:00Z" w16du:dateUtc="2026-02-01T11:17:00Z">
        <w:r w:rsidR="0069212E" w:rsidRPr="0069212E">
          <w:t xml:space="preserve"> </w:t>
        </w:r>
        <w:r w:rsidR="0069212E">
          <w:t>DE NOVO SEM REFERENCIAS</w:t>
        </w:r>
      </w:ins>
    </w:p>
    <w:p w14:paraId="4981F5B1" w14:textId="279682C0" w:rsidR="00627488" w:rsidRDefault="00627488" w:rsidP="00627488">
      <w:pPr>
        <w:ind w:firstLine="720"/>
      </w:pPr>
      <w:r>
        <w:lastRenderedPageBreak/>
        <w:t>Contudo, a automação não é isenta de limitações. A eficácia da ferramenta depende da qualidade do treinamento inicial da rede neural, exigindo um conjunto de dados rotulados manualmente que seja representativo. Erros de detecção podem ocorrer em condições de iluminação subótimas, contrastes baixos ou ângulos de câmera que gerem oclusão dos pontos de interesse. Além disso, a padronização de parâmetros de análise, como o limiar de movimento para considerar o animal ativo, é crucial para garantir a comparabilidade dos resultados entre diferentes estudos e laboratórios, algo que a ferramenta busca facilitar.</w:t>
      </w:r>
      <w:ins w:id="250" w:author="Grace Moraes" w:date="2026-02-01T08:17:00Z" w16du:dateUtc="2026-02-01T11:17:00Z">
        <w:r w:rsidR="0069212E" w:rsidRPr="0069212E">
          <w:t xml:space="preserve"> </w:t>
        </w:r>
        <w:r w:rsidR="0069212E">
          <w:t>DE NOVO SEM REFERENCIAS</w:t>
        </w:r>
      </w:ins>
    </w:p>
    <w:p w14:paraId="050568F5" w14:textId="272D11F8" w:rsidR="0088724E" w:rsidRDefault="00627488" w:rsidP="00627488">
      <w:pPr>
        <w:ind w:firstLine="720"/>
      </w:pPr>
      <w:r>
        <w:t xml:space="preserve">Como perspectivas futuras para o desenvolvimento tecnológico, prevê-se a incorporação de algoritmos de aprendizado de máquina adicionais (como classificadores supervisionados pós-pose) para refinar a precisão na detecção de comportamentos específicos, </w:t>
      </w:r>
      <w:r w:rsidR="004622E5">
        <w:t>bem como a implementação e utilização do imageamento de cálcio para conferir robustez à integração dos mecanismos neurais subjacentes a essa integração entre memória social e espacial.</w:t>
      </w:r>
      <w:ins w:id="251" w:author="Grace Moraes" w:date="2026-02-01T08:17:00Z" w16du:dateUtc="2026-02-01T11:17:00Z">
        <w:r w:rsidR="0069212E" w:rsidRPr="0069212E">
          <w:t xml:space="preserve"> </w:t>
        </w:r>
        <w:r w:rsidR="0069212E">
          <w:t>DE NOVO SEM REFERENCIAS</w:t>
        </w:r>
      </w:ins>
    </w:p>
    <w:p w14:paraId="0897821E" w14:textId="77777777" w:rsidR="00627488" w:rsidRPr="00446F78" w:rsidRDefault="00627488" w:rsidP="00627488"/>
    <w:p w14:paraId="2383A71E" w14:textId="75316E1F" w:rsidR="0088724E" w:rsidRPr="0088724E" w:rsidRDefault="00465C19" w:rsidP="0088724E">
      <w:pPr>
        <w:pStyle w:val="Heading1"/>
      </w:pPr>
      <w:bookmarkStart w:id="252" w:name="_Toc220367231"/>
      <w:r>
        <w:t>CONCLUSÃO</w:t>
      </w:r>
      <w:bookmarkEnd w:id="252"/>
    </w:p>
    <w:p w14:paraId="2538FF2F" w14:textId="2755D060" w:rsidR="00E97C15" w:rsidRDefault="00E97C15" w:rsidP="00E97C15">
      <w:pPr>
        <w:ind w:firstLine="720"/>
      </w:pPr>
      <w:del w:id="253" w:author="Grace Moraes" w:date="2026-02-01T08:18:00Z" w16du:dateUtc="2026-02-01T11:18:00Z">
        <w:r w:rsidDel="0069212E">
          <w:delText>Esta dissertação investigou como a manipulação multissensorial do contexto modula a expressão da memória de reconhecimento social em camundongos C57BL/6, ao mesmo tempo em que validou uma ferramenta automatizada para quantificação comportamental. Os</w:delText>
        </w:r>
      </w:del>
      <w:ins w:id="254" w:author="Grace Moraes" w:date="2026-02-01T08:18:00Z" w16du:dateUtc="2026-02-01T11:18:00Z">
        <w:r w:rsidR="0069212E">
          <w:t>O</w:t>
        </w:r>
      </w:ins>
      <w:r>
        <w:t xml:space="preserve"> </w:t>
      </w:r>
      <w:del w:id="255" w:author="Grace Moraes" w:date="2026-02-01T08:18:00Z" w16du:dateUtc="2026-02-01T11:18:00Z">
        <w:r w:rsidDel="0069212E">
          <w:delText xml:space="preserve">resultados indicam que o </w:delText>
        </w:r>
      </w:del>
      <w:r>
        <w:t xml:space="preserve">reconhecimento do </w:t>
      </w:r>
      <w:proofErr w:type="spellStart"/>
      <w:r>
        <w:t>conspecífico</w:t>
      </w:r>
      <w:proofErr w:type="spellEnd"/>
      <w:r>
        <w:t xml:space="preserve"> familiar permanece detectável mesmo quando o ambiente é alterado, sendo compatível com a ideia de que a informação sobre identidade social pode ser evocada apesar de mudanças contextuais. Paralelamente, </w:t>
      </w:r>
      <w:del w:id="256" w:author="Grace Moraes" w:date="2026-02-01T08:18:00Z" w16du:dateUtc="2026-02-01T11:18:00Z">
        <w:r w:rsidDel="0069212E">
          <w:delText xml:space="preserve">as análises baseadas em eventos e sequências mostram que </w:delText>
        </w:r>
      </w:del>
      <w:r>
        <w:t>o contexto multissensorial pode reorganizar a expressão comportamental da evocação</w:t>
      </w:r>
      <w:r w:rsidR="0061715F">
        <w:t>,</w:t>
      </w:r>
      <w:r>
        <w:t xml:space="preserve"> não necessariamente reduzindo o engajamento global, mas alterando a organização temporal e a alocação do repertório exploratório.</w:t>
      </w:r>
    </w:p>
    <w:p w14:paraId="087D57BE" w14:textId="4B0E3D87" w:rsidR="0088724E" w:rsidRDefault="00E97C15" w:rsidP="00E97C15">
      <w:pPr>
        <w:ind w:firstLine="720"/>
        <w:rPr>
          <w:ins w:id="257" w:author="Grace Moraes" w:date="2026-02-01T08:18:00Z" w16du:dateUtc="2026-02-01T11:18:00Z"/>
        </w:rPr>
      </w:pPr>
      <w:r>
        <w:t xml:space="preserve">Além disso, a ferramenta desenvolvida, baseada em estimativa de pose via DeepLabCut e regras geométricas/temporais, demonstrou alta confiabilidade, evidenciada pela forte concordância com análises manuais. </w:t>
      </w:r>
    </w:p>
    <w:p w14:paraId="3941FBEA" w14:textId="3C5986ED" w:rsidR="0069212E" w:rsidRDefault="0069212E" w:rsidP="00E97C15">
      <w:pPr>
        <w:ind w:firstLine="720"/>
      </w:pPr>
      <w:ins w:id="258" w:author="Grace Moraes" w:date="2026-02-01T08:18:00Z" w16du:dateUtc="2026-02-01T11:18:00Z">
        <w:r>
          <w:t>ALGUMA COISA DO MINISCOPE</w:t>
        </w:r>
      </w:ins>
    </w:p>
    <w:p w14:paraId="41B1017A" w14:textId="77777777" w:rsidR="00F3004E" w:rsidRPr="00446F78" w:rsidRDefault="00F3004E" w:rsidP="00446F78"/>
    <w:p w14:paraId="4C2378A7" w14:textId="07D8742A" w:rsidR="00465C19" w:rsidRDefault="00465C19" w:rsidP="008C05D2">
      <w:pPr>
        <w:pStyle w:val="Heading1"/>
      </w:pPr>
      <w:bookmarkStart w:id="259" w:name="_Toc220367232"/>
      <w:r>
        <w:lastRenderedPageBreak/>
        <w:t>REFERÊNCIAS</w:t>
      </w:r>
      <w:bookmarkEnd w:id="259"/>
    </w:p>
    <w:p w14:paraId="30F3AC7E" w14:textId="77777777" w:rsidR="008C3239" w:rsidRPr="008C3239" w:rsidRDefault="006057BE" w:rsidP="008C3239">
      <w:pPr>
        <w:pStyle w:val="Bibliography"/>
        <w:rPr>
          <w:rFonts w:cs="Arial"/>
          <w:lang w:val="en-US"/>
        </w:rPr>
      </w:pPr>
      <w:r>
        <w:fldChar w:fldCharType="begin"/>
      </w:r>
      <w:r w:rsidR="008C3239">
        <w:rPr>
          <w:lang w:val="en-US"/>
        </w:rPr>
        <w:instrText xml:space="preserve"> ADDIN ZOTERO_BIBL {"uncited":[],"omitted":[],"custom":[]} CSL_BIBLIOGRAPHY </w:instrText>
      </w:r>
      <w:r>
        <w:fldChar w:fldCharType="separate"/>
      </w:r>
      <w:r w:rsidR="008C3239" w:rsidRPr="008C3239">
        <w:rPr>
          <w:rFonts w:cs="Arial"/>
          <w:lang w:val="en-US"/>
        </w:rPr>
        <w:t xml:space="preserve">Addis, D. R. (2020). Mental time travel? A neurocognitive model of event simulation. </w:t>
      </w:r>
      <w:r w:rsidR="008C3239" w:rsidRPr="008C3239">
        <w:rPr>
          <w:rFonts w:cs="Arial"/>
          <w:i/>
          <w:iCs/>
          <w:lang w:val="en-US"/>
        </w:rPr>
        <w:t>Review of Philosophy and Psychology</w:t>
      </w:r>
      <w:r w:rsidR="008C3239" w:rsidRPr="008C3239">
        <w:rPr>
          <w:rFonts w:cs="Arial"/>
          <w:lang w:val="en-US"/>
        </w:rPr>
        <w:t xml:space="preserve">, </w:t>
      </w:r>
      <w:r w:rsidR="008C3239" w:rsidRPr="008C3239">
        <w:rPr>
          <w:rFonts w:cs="Arial"/>
          <w:i/>
          <w:iCs/>
          <w:lang w:val="en-US"/>
        </w:rPr>
        <w:t>11</w:t>
      </w:r>
      <w:r w:rsidR="008C3239" w:rsidRPr="008C3239">
        <w:rPr>
          <w:rFonts w:cs="Arial"/>
          <w:lang w:val="en-US"/>
        </w:rPr>
        <w:t>(2), 233–259. https://doi.org/10.1007/s13164-020-00470-0</w:t>
      </w:r>
    </w:p>
    <w:p w14:paraId="0F2D1D51" w14:textId="77777777" w:rsidR="008C3239" w:rsidRPr="008C3239" w:rsidRDefault="008C3239" w:rsidP="008C3239">
      <w:pPr>
        <w:pStyle w:val="Bibliography"/>
        <w:rPr>
          <w:rFonts w:cs="Arial"/>
        </w:rPr>
      </w:pPr>
      <w:r w:rsidRPr="008C3239">
        <w:rPr>
          <w:rFonts w:cs="Arial"/>
          <w:lang w:val="en-US"/>
        </w:rPr>
        <w:t xml:space="preserve">Aharoni, D., Khakh, B. S., Silva, A. J., &amp; Golshani, P. (2019). All the light that we can see: A new era in miniaturized microscopy. </w:t>
      </w:r>
      <w:r w:rsidRPr="008C3239">
        <w:rPr>
          <w:rFonts w:cs="Arial"/>
          <w:i/>
          <w:iCs/>
        </w:rPr>
        <w:t>Nature Methods</w:t>
      </w:r>
      <w:r w:rsidRPr="008C3239">
        <w:rPr>
          <w:rFonts w:cs="Arial"/>
        </w:rPr>
        <w:t xml:space="preserve">, </w:t>
      </w:r>
      <w:r w:rsidRPr="008C3239">
        <w:rPr>
          <w:rFonts w:cs="Arial"/>
          <w:i/>
          <w:iCs/>
        </w:rPr>
        <w:t>16</w:t>
      </w:r>
      <w:r w:rsidRPr="008C3239">
        <w:rPr>
          <w:rFonts w:cs="Arial"/>
        </w:rPr>
        <w:t>(1), Artigo 1. https://doi.org/10.1038/s41592-018-0266-x</w:t>
      </w:r>
    </w:p>
    <w:p w14:paraId="50CA611A" w14:textId="77777777" w:rsidR="008C3239" w:rsidRPr="008C3239" w:rsidRDefault="008C3239" w:rsidP="008C3239">
      <w:pPr>
        <w:pStyle w:val="Bibliography"/>
        <w:rPr>
          <w:rFonts w:cs="Arial"/>
          <w:lang w:val="en-US"/>
        </w:rPr>
      </w:pPr>
      <w:r w:rsidRPr="008C3239">
        <w:rPr>
          <w:rFonts w:cs="Arial"/>
        </w:rPr>
        <w:t xml:space="preserve">Almeida-Santos, A. F., Carvalho, V. R., Jaimes, L. F., de Castro, C. M., Pinto, H. P., Oliveira, T. P. D., Vieira, L. B., Moraes, M. F. D., &amp; Pereira, G. S. (2019). </w:t>
      </w:r>
      <w:r w:rsidRPr="008C3239">
        <w:rPr>
          <w:rFonts w:cs="Arial"/>
          <w:lang w:val="en-US"/>
        </w:rPr>
        <w:t xml:space="preserve">Social isolation impairs the persistence of social recognition memory by disturbing the glutamatergic tonus and the olfactory bulb-dorsal hippocampus coupling. </w:t>
      </w:r>
      <w:r w:rsidRPr="008C3239">
        <w:rPr>
          <w:rFonts w:cs="Arial"/>
          <w:i/>
          <w:iCs/>
          <w:lang w:val="en-US"/>
        </w:rPr>
        <w:t>Scientific Reports</w:t>
      </w:r>
      <w:r w:rsidRPr="008C3239">
        <w:rPr>
          <w:rFonts w:cs="Arial"/>
          <w:lang w:val="en-US"/>
        </w:rPr>
        <w:t xml:space="preserve">, </w:t>
      </w:r>
      <w:r w:rsidRPr="008C3239">
        <w:rPr>
          <w:rFonts w:cs="Arial"/>
          <w:i/>
          <w:iCs/>
          <w:lang w:val="en-US"/>
        </w:rPr>
        <w:t>9</w:t>
      </w:r>
      <w:r w:rsidRPr="008C3239">
        <w:rPr>
          <w:rFonts w:cs="Arial"/>
          <w:lang w:val="en-US"/>
        </w:rPr>
        <w:t>(1), Artigo 1. https://doi.org/10.1038/s41598-018-36871-6</w:t>
      </w:r>
    </w:p>
    <w:p w14:paraId="7EFBF084" w14:textId="77777777" w:rsidR="008C3239" w:rsidRPr="008C3239" w:rsidRDefault="008C3239" w:rsidP="008C3239">
      <w:pPr>
        <w:pStyle w:val="Bibliography"/>
        <w:rPr>
          <w:rFonts w:cs="Arial"/>
          <w:lang w:val="en-US"/>
        </w:rPr>
      </w:pPr>
      <w:r w:rsidRPr="008C3239">
        <w:rPr>
          <w:rFonts w:cs="Arial"/>
          <w:lang w:val="en-US"/>
        </w:rPr>
        <w:t xml:space="preserve">Basu, J., Zaremba, J. D., Cheung, S. K., Hitti, F. L., Zemelman, B. V., Losonczy, A., &amp; Siegelbaum, S. A. (2016). Gating of hippocampal activity, plasticity, and memory by entorhinal cortex long-range inhibition. </w:t>
      </w:r>
      <w:r w:rsidRPr="008C3239">
        <w:rPr>
          <w:rFonts w:cs="Arial"/>
          <w:i/>
          <w:iCs/>
          <w:lang w:val="en-US"/>
        </w:rPr>
        <w:t>Science</w:t>
      </w:r>
      <w:r w:rsidRPr="008C3239">
        <w:rPr>
          <w:rFonts w:cs="Arial"/>
          <w:lang w:val="en-US"/>
        </w:rPr>
        <w:t xml:space="preserve">, </w:t>
      </w:r>
      <w:r w:rsidRPr="008C3239">
        <w:rPr>
          <w:rFonts w:cs="Arial"/>
          <w:i/>
          <w:iCs/>
          <w:lang w:val="en-US"/>
        </w:rPr>
        <w:t>351</w:t>
      </w:r>
      <w:r w:rsidRPr="008C3239">
        <w:rPr>
          <w:rFonts w:cs="Arial"/>
          <w:lang w:val="en-US"/>
        </w:rPr>
        <w:t>(6269), aaa5694. https://doi.org/10.1126/science.aaa5694</w:t>
      </w:r>
    </w:p>
    <w:p w14:paraId="2247027F" w14:textId="77777777" w:rsidR="008C3239" w:rsidRPr="008C3239" w:rsidRDefault="008C3239" w:rsidP="008C3239">
      <w:pPr>
        <w:pStyle w:val="Bibliography"/>
        <w:rPr>
          <w:rFonts w:cs="Arial"/>
          <w:lang w:val="en-US"/>
        </w:rPr>
      </w:pPr>
      <w:r w:rsidRPr="008C3239">
        <w:rPr>
          <w:rFonts w:cs="Arial"/>
          <w:lang w:val="en-US"/>
        </w:rPr>
        <w:t xml:space="preserve">Cai, D. J., Aharoni, D., Shuman, T., Shobe, J., Biane, J., Song, W., Wei, B., Veshkini, M., La-Vu, M., Lou, J., Flores, S. E., Kim, I., Sano, Y., Zhou, M., Baumgaertel, K., Lavi, A., Kamata, M., Tuszynski, M., Mayford, M., … Silva, A. J. (2016). A shared neural ensemble links distinct contextual memories encoded close in time. </w:t>
      </w:r>
      <w:r w:rsidRPr="008C3239">
        <w:rPr>
          <w:rFonts w:cs="Arial"/>
          <w:i/>
          <w:iCs/>
          <w:lang w:val="en-US"/>
        </w:rPr>
        <w:t>Nature</w:t>
      </w:r>
      <w:r w:rsidRPr="008C3239">
        <w:rPr>
          <w:rFonts w:cs="Arial"/>
          <w:lang w:val="en-US"/>
        </w:rPr>
        <w:t xml:space="preserve">, </w:t>
      </w:r>
      <w:r w:rsidRPr="008C3239">
        <w:rPr>
          <w:rFonts w:cs="Arial"/>
          <w:i/>
          <w:iCs/>
          <w:lang w:val="en-US"/>
        </w:rPr>
        <w:t>534</w:t>
      </w:r>
      <w:r w:rsidRPr="008C3239">
        <w:rPr>
          <w:rFonts w:cs="Arial"/>
          <w:lang w:val="en-US"/>
        </w:rPr>
        <w:t>(7605), Artigo 7605. https://doi.org/10.1038/nature17955</w:t>
      </w:r>
    </w:p>
    <w:p w14:paraId="1937966F" w14:textId="77777777" w:rsidR="008C3239" w:rsidRPr="008C3239" w:rsidRDefault="008C3239" w:rsidP="008C3239">
      <w:pPr>
        <w:pStyle w:val="Bibliography"/>
        <w:rPr>
          <w:rFonts w:cs="Arial"/>
          <w:lang w:val="en-US"/>
        </w:rPr>
      </w:pPr>
      <w:r w:rsidRPr="008C3239">
        <w:rPr>
          <w:rFonts w:cs="Arial"/>
          <w:lang w:val="en-US"/>
        </w:rPr>
        <w:t xml:space="preserve">Chase, I. D., Tovey, C., Spangler-Martin, D., &amp; Manfredonia, M. (2002). Individual differences versus social dynamics in the formation of animal dominance </w:t>
      </w:r>
      <w:r w:rsidRPr="008C3239">
        <w:rPr>
          <w:rFonts w:cs="Arial"/>
          <w:lang w:val="en-US"/>
        </w:rPr>
        <w:lastRenderedPageBreak/>
        <w:t xml:space="preserve">hierarchies. </w:t>
      </w:r>
      <w:r w:rsidRPr="008C3239">
        <w:rPr>
          <w:rFonts w:cs="Arial"/>
          <w:i/>
          <w:iCs/>
          <w:lang w:val="en-US"/>
        </w:rPr>
        <w:t>Proceedings of the National Academy of Sciences of the United States of America</w:t>
      </w:r>
      <w:r w:rsidRPr="008C3239">
        <w:rPr>
          <w:rFonts w:cs="Arial"/>
          <w:lang w:val="en-US"/>
        </w:rPr>
        <w:t xml:space="preserve">, </w:t>
      </w:r>
      <w:r w:rsidRPr="008C3239">
        <w:rPr>
          <w:rFonts w:cs="Arial"/>
          <w:i/>
          <w:iCs/>
          <w:lang w:val="en-US"/>
        </w:rPr>
        <w:t>99</w:t>
      </w:r>
      <w:r w:rsidRPr="008C3239">
        <w:rPr>
          <w:rFonts w:cs="Arial"/>
          <w:lang w:val="en-US"/>
        </w:rPr>
        <w:t>, 5744–5749. https://doi.org/10.1073/pnas.082104199</w:t>
      </w:r>
    </w:p>
    <w:p w14:paraId="0492E111" w14:textId="77777777" w:rsidR="008C3239" w:rsidRPr="008C3239" w:rsidRDefault="008C3239" w:rsidP="008C3239">
      <w:pPr>
        <w:pStyle w:val="Bibliography"/>
        <w:rPr>
          <w:rFonts w:cs="Arial"/>
          <w:lang w:val="en-US"/>
        </w:rPr>
      </w:pPr>
      <w:r w:rsidRPr="008C3239">
        <w:rPr>
          <w:rFonts w:cs="Arial"/>
          <w:lang w:val="en-US"/>
        </w:rPr>
        <w:t xml:space="preserve">Conway, M. A., &amp; Pleydell-Pearce, C. W. (2000). The construction of autobiographical memories in the self-memory system. </w:t>
      </w:r>
      <w:r w:rsidRPr="008C3239">
        <w:rPr>
          <w:rFonts w:cs="Arial"/>
          <w:i/>
          <w:iCs/>
          <w:lang w:val="en-US"/>
        </w:rPr>
        <w:t>Psychological Review</w:t>
      </w:r>
      <w:r w:rsidRPr="008C3239">
        <w:rPr>
          <w:rFonts w:cs="Arial"/>
          <w:lang w:val="en-US"/>
        </w:rPr>
        <w:t xml:space="preserve">, </w:t>
      </w:r>
      <w:r w:rsidRPr="008C3239">
        <w:rPr>
          <w:rFonts w:cs="Arial"/>
          <w:i/>
          <w:iCs/>
          <w:lang w:val="en-US"/>
        </w:rPr>
        <w:t>107</w:t>
      </w:r>
      <w:r w:rsidRPr="008C3239">
        <w:rPr>
          <w:rFonts w:cs="Arial"/>
          <w:lang w:val="en-US"/>
        </w:rPr>
        <w:t>(2), 261–288. https://doi.org/10.1037/0033-295X.107.2.261</w:t>
      </w:r>
    </w:p>
    <w:p w14:paraId="11D0FA42" w14:textId="77777777" w:rsidR="008C3239" w:rsidRPr="008C3239" w:rsidRDefault="008C3239" w:rsidP="008C3239">
      <w:pPr>
        <w:pStyle w:val="Bibliography"/>
        <w:rPr>
          <w:rFonts w:cs="Arial"/>
          <w:lang w:val="en-US"/>
        </w:rPr>
      </w:pPr>
      <w:r w:rsidRPr="008C3239">
        <w:rPr>
          <w:rFonts w:cs="Arial"/>
          <w:lang w:val="en-US"/>
        </w:rPr>
        <w:t xml:space="preserve">Cum, M., Santiago Pérez, J. A., Wangia, E., Lopez, N., Wright, E. S., Iwata, R. L., Li, A., Chambers, A. R., &amp; Padilla-Coreano, N. (2024). A systematic review and meta-analysis of how social memory is studied. </w:t>
      </w:r>
      <w:r w:rsidRPr="008C3239">
        <w:rPr>
          <w:rFonts w:cs="Arial"/>
          <w:i/>
          <w:iCs/>
          <w:lang w:val="en-US"/>
        </w:rPr>
        <w:t>Scientific Reports</w:t>
      </w:r>
      <w:r w:rsidRPr="008C3239">
        <w:rPr>
          <w:rFonts w:cs="Arial"/>
          <w:lang w:val="en-US"/>
        </w:rPr>
        <w:t xml:space="preserve">, </w:t>
      </w:r>
      <w:r w:rsidRPr="008C3239">
        <w:rPr>
          <w:rFonts w:cs="Arial"/>
          <w:i/>
          <w:iCs/>
          <w:lang w:val="en-US"/>
        </w:rPr>
        <w:t>14</w:t>
      </w:r>
      <w:r w:rsidRPr="008C3239">
        <w:rPr>
          <w:rFonts w:cs="Arial"/>
          <w:lang w:val="en-US"/>
        </w:rPr>
        <w:t>(1), 2221. https://doi.org/10.1038/s41598-024-52277-z</w:t>
      </w:r>
    </w:p>
    <w:p w14:paraId="191D687B" w14:textId="77777777" w:rsidR="008C3239" w:rsidRPr="008C3239" w:rsidRDefault="008C3239" w:rsidP="008C3239">
      <w:pPr>
        <w:pStyle w:val="Bibliography"/>
        <w:rPr>
          <w:rFonts w:cs="Arial"/>
          <w:lang w:val="en-US"/>
        </w:rPr>
      </w:pPr>
      <w:r w:rsidRPr="008C3239">
        <w:rPr>
          <w:rFonts w:cs="Arial"/>
          <w:lang w:val="en-US"/>
        </w:rPr>
        <w:t xml:space="preserve">De La Zerda, S. H., Netser, S., Magalnik, H., Briller, M., Marzan, D., Glatt, S., &amp; Wagner, S. (2020). </w:t>
      </w:r>
      <w:r w:rsidRPr="008C3239">
        <w:rPr>
          <w:rFonts w:cs="Arial"/>
          <w:i/>
          <w:iCs/>
          <w:lang w:val="en-US"/>
        </w:rPr>
        <w:t>Social recognition in rats and mice requires integration of olfactory, somatosensory and auditory cues</w:t>
      </w:r>
      <w:r w:rsidRPr="008C3239">
        <w:rPr>
          <w:rFonts w:cs="Arial"/>
          <w:lang w:val="en-US"/>
        </w:rPr>
        <w:t>. Animal Behavior and Cognition. https://doi.org/10.1101/2020.05.05.078139</w:t>
      </w:r>
    </w:p>
    <w:p w14:paraId="183DFA7F" w14:textId="77777777" w:rsidR="008C3239" w:rsidRPr="008C3239" w:rsidRDefault="008C3239" w:rsidP="008C3239">
      <w:pPr>
        <w:pStyle w:val="Bibliography"/>
        <w:rPr>
          <w:rFonts w:cs="Arial"/>
          <w:lang w:val="en-US"/>
        </w:rPr>
      </w:pPr>
      <w:r w:rsidRPr="008C3239">
        <w:rPr>
          <w:rFonts w:cs="Arial"/>
          <w:lang w:val="en-US"/>
        </w:rPr>
        <w:t xml:space="preserve">Deng, J., Dong, W., Socher, R., Li, L.-J., Li, K., &amp; Fei-Fei, L. (2009). ImageNet: A large-scale hierarchical image database. </w:t>
      </w:r>
      <w:r w:rsidRPr="008C3239">
        <w:rPr>
          <w:rFonts w:cs="Arial"/>
          <w:i/>
          <w:iCs/>
          <w:lang w:val="en-US"/>
        </w:rPr>
        <w:t>2009 IEEE Conference on Computer Vision and Pattern Recognition</w:t>
      </w:r>
      <w:r w:rsidRPr="008C3239">
        <w:rPr>
          <w:rFonts w:cs="Arial"/>
          <w:lang w:val="en-US"/>
        </w:rPr>
        <w:t>, 248–255. https://doi.org/10.1109/CVPR.2009.5206848</w:t>
      </w:r>
    </w:p>
    <w:p w14:paraId="1CBF9C60" w14:textId="77777777" w:rsidR="008C3239" w:rsidRPr="008C3239" w:rsidRDefault="008C3239" w:rsidP="008C3239">
      <w:pPr>
        <w:pStyle w:val="Bibliography"/>
        <w:rPr>
          <w:rFonts w:cs="Arial"/>
          <w:lang w:val="en-US"/>
        </w:rPr>
      </w:pPr>
      <w:r w:rsidRPr="008C3239">
        <w:rPr>
          <w:rFonts w:cs="Arial"/>
          <w:lang w:val="en-US"/>
        </w:rPr>
        <w:t xml:space="preserve">Dudai, Y. (Org.). (2002). </w:t>
      </w:r>
      <w:r w:rsidRPr="008C3239">
        <w:rPr>
          <w:rFonts w:cs="Arial"/>
          <w:i/>
          <w:iCs/>
          <w:lang w:val="en-US"/>
        </w:rPr>
        <w:t>Memory from A to Z: Keywords, concepts, and beyond</w:t>
      </w:r>
      <w:r w:rsidRPr="008C3239">
        <w:rPr>
          <w:rFonts w:cs="Arial"/>
          <w:lang w:val="en-US"/>
        </w:rPr>
        <w:t>. Oxford University Press.</w:t>
      </w:r>
    </w:p>
    <w:p w14:paraId="7DDED83A" w14:textId="77777777" w:rsidR="008C3239" w:rsidRPr="008C3239" w:rsidRDefault="008C3239" w:rsidP="008C3239">
      <w:pPr>
        <w:pStyle w:val="Bibliography"/>
        <w:rPr>
          <w:rFonts w:cs="Arial"/>
          <w:lang w:val="en-US"/>
        </w:rPr>
      </w:pPr>
      <w:r w:rsidRPr="008C3239">
        <w:rPr>
          <w:rFonts w:cs="Arial"/>
          <w:lang w:val="en-US"/>
        </w:rPr>
        <w:t xml:space="preserve">Dunbar, R. I. M. (2009). The social brain hypothesis and its implications for social evolution. </w:t>
      </w:r>
      <w:r w:rsidRPr="008C3239">
        <w:rPr>
          <w:rFonts w:cs="Arial"/>
          <w:i/>
          <w:iCs/>
          <w:lang w:val="en-US"/>
        </w:rPr>
        <w:t>Annals of Human Biology</w:t>
      </w:r>
      <w:r w:rsidRPr="008C3239">
        <w:rPr>
          <w:rFonts w:cs="Arial"/>
          <w:lang w:val="en-US"/>
        </w:rPr>
        <w:t xml:space="preserve">, </w:t>
      </w:r>
      <w:r w:rsidRPr="008C3239">
        <w:rPr>
          <w:rFonts w:cs="Arial"/>
          <w:i/>
          <w:iCs/>
          <w:lang w:val="en-US"/>
        </w:rPr>
        <w:t>36</w:t>
      </w:r>
      <w:r w:rsidRPr="008C3239">
        <w:rPr>
          <w:rFonts w:cs="Arial"/>
          <w:lang w:val="en-US"/>
        </w:rPr>
        <w:t>(5), 562–572. https://doi.org/10.1080/03014460902960289</w:t>
      </w:r>
    </w:p>
    <w:p w14:paraId="691A229A" w14:textId="77777777" w:rsidR="008C3239" w:rsidRPr="008C3239" w:rsidRDefault="008C3239" w:rsidP="008C3239">
      <w:pPr>
        <w:pStyle w:val="Bibliography"/>
        <w:rPr>
          <w:rFonts w:cs="Arial"/>
          <w:lang w:val="en-US"/>
        </w:rPr>
      </w:pPr>
      <w:r w:rsidRPr="008C3239">
        <w:rPr>
          <w:rFonts w:cs="Arial"/>
          <w:lang w:val="en-US"/>
        </w:rPr>
        <w:lastRenderedPageBreak/>
        <w:t xml:space="preserve">Egnor, S. E. R., &amp; Branson, K. (2016). Computational Analysis of Behavior. </w:t>
      </w:r>
      <w:r w:rsidRPr="008C3239">
        <w:rPr>
          <w:rFonts w:cs="Arial"/>
          <w:i/>
          <w:iCs/>
          <w:lang w:val="en-US"/>
        </w:rPr>
        <w:t>Annual Review of Neuroscience</w:t>
      </w:r>
      <w:r w:rsidRPr="008C3239">
        <w:rPr>
          <w:rFonts w:cs="Arial"/>
          <w:lang w:val="en-US"/>
        </w:rPr>
        <w:t xml:space="preserve">, </w:t>
      </w:r>
      <w:r w:rsidRPr="008C3239">
        <w:rPr>
          <w:rFonts w:cs="Arial"/>
          <w:i/>
          <w:iCs/>
          <w:lang w:val="en-US"/>
        </w:rPr>
        <w:t>39</w:t>
      </w:r>
      <w:r w:rsidRPr="008C3239">
        <w:rPr>
          <w:rFonts w:cs="Arial"/>
          <w:lang w:val="en-US"/>
        </w:rPr>
        <w:t>(Volume 39, 2016), 217–236. https://doi.org/10.1146/annurev-neuro-070815-013845</w:t>
      </w:r>
    </w:p>
    <w:p w14:paraId="2AAE5FC3" w14:textId="77777777" w:rsidR="008C3239" w:rsidRPr="008C3239" w:rsidRDefault="008C3239" w:rsidP="008C3239">
      <w:pPr>
        <w:pStyle w:val="Bibliography"/>
        <w:rPr>
          <w:rFonts w:cs="Arial"/>
          <w:lang w:val="en-US"/>
        </w:rPr>
      </w:pPr>
      <w:r w:rsidRPr="008C3239">
        <w:rPr>
          <w:rFonts w:cs="Arial"/>
          <w:lang w:val="en-US"/>
        </w:rPr>
        <w:t xml:space="preserve">Eichenbaum, H. (2017). Time (and space) in the hippocampus. </w:t>
      </w:r>
      <w:r w:rsidRPr="008C3239">
        <w:rPr>
          <w:rFonts w:cs="Arial"/>
          <w:i/>
          <w:iCs/>
          <w:lang w:val="en-US"/>
        </w:rPr>
        <w:t>Current Opinion in Behavioral Sciences, Memory in Time and Space</w:t>
      </w:r>
      <w:r w:rsidRPr="008C3239">
        <w:rPr>
          <w:rFonts w:cs="Arial"/>
          <w:lang w:val="en-US"/>
        </w:rPr>
        <w:t xml:space="preserve">, </w:t>
      </w:r>
      <w:r w:rsidRPr="008C3239">
        <w:rPr>
          <w:rFonts w:cs="Arial"/>
          <w:i/>
          <w:iCs/>
          <w:lang w:val="en-US"/>
        </w:rPr>
        <w:t>17</w:t>
      </w:r>
      <w:r w:rsidRPr="008C3239">
        <w:rPr>
          <w:rFonts w:cs="Arial"/>
          <w:lang w:val="en-US"/>
        </w:rPr>
        <w:t>, 65–70. https://doi.org/10.1016/j.cobeha.2017.06.010</w:t>
      </w:r>
    </w:p>
    <w:p w14:paraId="7E9C924E" w14:textId="77777777" w:rsidR="008C3239" w:rsidRPr="008C3239" w:rsidRDefault="008C3239" w:rsidP="008C3239">
      <w:pPr>
        <w:pStyle w:val="Bibliography"/>
        <w:rPr>
          <w:rFonts w:cs="Arial"/>
          <w:lang w:val="en-US"/>
        </w:rPr>
      </w:pPr>
      <w:r w:rsidRPr="008C3239">
        <w:rPr>
          <w:rFonts w:cs="Arial"/>
          <w:lang w:val="en-US"/>
        </w:rPr>
        <w:t xml:space="preserve">Engelmann, M. (2009). Competition between two memory traces for long-term recognition memory. </w:t>
      </w:r>
      <w:r w:rsidRPr="008C3239">
        <w:rPr>
          <w:rFonts w:cs="Arial"/>
          <w:i/>
          <w:iCs/>
          <w:lang w:val="en-US"/>
        </w:rPr>
        <w:t>Neurobiology of Learning and Memory</w:t>
      </w:r>
      <w:r w:rsidRPr="008C3239">
        <w:rPr>
          <w:rFonts w:cs="Arial"/>
          <w:lang w:val="en-US"/>
        </w:rPr>
        <w:t xml:space="preserve">, </w:t>
      </w:r>
      <w:r w:rsidRPr="008C3239">
        <w:rPr>
          <w:rFonts w:cs="Arial"/>
          <w:i/>
          <w:iCs/>
          <w:lang w:val="en-US"/>
        </w:rPr>
        <w:t>91</w:t>
      </w:r>
      <w:r w:rsidRPr="008C3239">
        <w:rPr>
          <w:rFonts w:cs="Arial"/>
          <w:lang w:val="en-US"/>
        </w:rPr>
        <w:t>(1), 58–65. https://doi.org/10.1016/j.nlm.2008.08.009</w:t>
      </w:r>
    </w:p>
    <w:p w14:paraId="57A5ABB4" w14:textId="77777777" w:rsidR="008C3239" w:rsidRPr="008C3239" w:rsidRDefault="008C3239" w:rsidP="008C3239">
      <w:pPr>
        <w:pStyle w:val="Bibliography"/>
        <w:rPr>
          <w:rFonts w:cs="Arial"/>
          <w:lang w:val="en-US"/>
        </w:rPr>
      </w:pPr>
      <w:r w:rsidRPr="008C3239">
        <w:rPr>
          <w:rFonts w:cs="Arial"/>
          <w:lang w:val="en-US"/>
        </w:rPr>
        <w:t xml:space="preserve">Fanselow, M. S., &amp; Dong, H.-W. (2010). Are the Dorsal and Ventral Hippocampus Functionally Distinct Structures? </w:t>
      </w:r>
      <w:r w:rsidRPr="008C3239">
        <w:rPr>
          <w:rFonts w:cs="Arial"/>
          <w:i/>
          <w:iCs/>
          <w:lang w:val="en-US"/>
        </w:rPr>
        <w:t>Neuron</w:t>
      </w:r>
      <w:r w:rsidRPr="008C3239">
        <w:rPr>
          <w:rFonts w:cs="Arial"/>
          <w:lang w:val="en-US"/>
        </w:rPr>
        <w:t xml:space="preserve">, </w:t>
      </w:r>
      <w:r w:rsidRPr="008C3239">
        <w:rPr>
          <w:rFonts w:cs="Arial"/>
          <w:i/>
          <w:iCs/>
          <w:lang w:val="en-US"/>
        </w:rPr>
        <w:t>65</w:t>
      </w:r>
      <w:r w:rsidRPr="008C3239">
        <w:rPr>
          <w:rFonts w:cs="Arial"/>
          <w:lang w:val="en-US"/>
        </w:rPr>
        <w:t>(1), 7–19. https://doi.org/10.1016/j.neuron.2009.11.031</w:t>
      </w:r>
    </w:p>
    <w:p w14:paraId="09B8EB7D" w14:textId="77777777" w:rsidR="008C3239" w:rsidRPr="008C3239" w:rsidRDefault="008C3239" w:rsidP="008C3239">
      <w:pPr>
        <w:pStyle w:val="Bibliography"/>
        <w:rPr>
          <w:rFonts w:cs="Arial"/>
          <w:lang w:val="en-US"/>
        </w:rPr>
      </w:pPr>
      <w:r w:rsidRPr="008C3239">
        <w:rPr>
          <w:rFonts w:cs="Arial"/>
          <w:lang w:val="en-US"/>
        </w:rPr>
        <w:t xml:space="preserve">Fivush, R., &amp; Grysman, A. (2023). Accuracy and reconstruction in autobiographical memory: (Re)consolidating neuroscience and sociocultural developmental approaches. </w:t>
      </w:r>
      <w:r w:rsidRPr="008C3239">
        <w:rPr>
          <w:rFonts w:cs="Arial"/>
          <w:i/>
          <w:iCs/>
          <w:lang w:val="en-US"/>
        </w:rPr>
        <w:t>WIREs Cognitive Science</w:t>
      </w:r>
      <w:r w:rsidRPr="008C3239">
        <w:rPr>
          <w:rFonts w:cs="Arial"/>
          <w:lang w:val="en-US"/>
        </w:rPr>
        <w:t xml:space="preserve">, </w:t>
      </w:r>
      <w:r w:rsidRPr="008C3239">
        <w:rPr>
          <w:rFonts w:cs="Arial"/>
          <w:i/>
          <w:iCs/>
          <w:lang w:val="en-US"/>
        </w:rPr>
        <w:t>14</w:t>
      </w:r>
      <w:r w:rsidRPr="008C3239">
        <w:rPr>
          <w:rFonts w:cs="Arial"/>
          <w:lang w:val="en-US"/>
        </w:rPr>
        <w:t>(3), e1620. https://doi.org/10.1002/wcs.1620</w:t>
      </w:r>
    </w:p>
    <w:p w14:paraId="162EDEBF" w14:textId="77777777" w:rsidR="008C3239" w:rsidRPr="008C3239" w:rsidRDefault="008C3239" w:rsidP="008C3239">
      <w:pPr>
        <w:pStyle w:val="Bibliography"/>
        <w:rPr>
          <w:rFonts w:cs="Arial"/>
          <w:lang w:val="en-US"/>
        </w:rPr>
      </w:pPr>
      <w:r w:rsidRPr="008C3239">
        <w:rPr>
          <w:rFonts w:cs="Arial"/>
          <w:lang w:val="en-US"/>
        </w:rPr>
        <w:t xml:space="preserve">Ghosh, K. K., Burns, L. D., Cocker, E. D., Nimmerjahn, A., Ziv, Y., Gamal, A. E., &amp; Schnitzer, M. J. (2011). Miniaturized integration of a fluorescence microscope. </w:t>
      </w:r>
      <w:r w:rsidRPr="008C3239">
        <w:rPr>
          <w:rFonts w:cs="Arial"/>
          <w:i/>
          <w:iCs/>
          <w:lang w:val="en-US"/>
        </w:rPr>
        <w:t>Nature Methods</w:t>
      </w:r>
      <w:r w:rsidRPr="008C3239">
        <w:rPr>
          <w:rFonts w:cs="Arial"/>
          <w:lang w:val="en-US"/>
        </w:rPr>
        <w:t xml:space="preserve">, </w:t>
      </w:r>
      <w:r w:rsidRPr="008C3239">
        <w:rPr>
          <w:rFonts w:cs="Arial"/>
          <w:i/>
          <w:iCs/>
          <w:lang w:val="en-US"/>
        </w:rPr>
        <w:t>8</w:t>
      </w:r>
      <w:r w:rsidRPr="008C3239">
        <w:rPr>
          <w:rFonts w:cs="Arial"/>
          <w:lang w:val="en-US"/>
        </w:rPr>
        <w:t>(10), 871–878. https://doi.org/10.1038/nmeth.1694</w:t>
      </w:r>
    </w:p>
    <w:p w14:paraId="1F24120A" w14:textId="77777777" w:rsidR="008C3239" w:rsidRPr="008C3239" w:rsidRDefault="008C3239" w:rsidP="008C3239">
      <w:pPr>
        <w:pStyle w:val="Bibliography"/>
        <w:rPr>
          <w:rFonts w:cs="Arial"/>
          <w:lang w:val="en-US"/>
        </w:rPr>
      </w:pPr>
      <w:r w:rsidRPr="008C3239">
        <w:rPr>
          <w:rFonts w:cs="Arial"/>
        </w:rPr>
        <w:t xml:space="preserve">Guarnieri, L. O., Pereira-Caixeta, A. R., Medeiros, D. C., Aquino, N. S. S., Szawka, R. E., Mendes, E. M. A. M., Moraes, M. F. D., &amp; Pereira, G. S. (2020). </w:t>
      </w:r>
      <w:r w:rsidRPr="008C3239">
        <w:rPr>
          <w:rFonts w:cs="Arial"/>
          <w:lang w:val="en-US"/>
        </w:rPr>
        <w:t xml:space="preserve">Pro-neurogenic effect of fluoxetine in the olfactory bulb is concomitant to improvements in social </w:t>
      </w:r>
      <w:r w:rsidRPr="008C3239">
        <w:rPr>
          <w:rFonts w:cs="Arial"/>
          <w:lang w:val="en-US"/>
        </w:rPr>
        <w:lastRenderedPageBreak/>
        <w:t xml:space="preserve">memory and depressive-like behavior of socially isolated mice. </w:t>
      </w:r>
      <w:r w:rsidRPr="008C3239">
        <w:rPr>
          <w:rFonts w:cs="Arial"/>
          <w:i/>
          <w:iCs/>
          <w:lang w:val="en-US"/>
        </w:rPr>
        <w:t>Translational Psychiatry</w:t>
      </w:r>
      <w:r w:rsidRPr="008C3239">
        <w:rPr>
          <w:rFonts w:cs="Arial"/>
          <w:lang w:val="en-US"/>
        </w:rPr>
        <w:t xml:space="preserve">, </w:t>
      </w:r>
      <w:r w:rsidRPr="008C3239">
        <w:rPr>
          <w:rFonts w:cs="Arial"/>
          <w:i/>
          <w:iCs/>
          <w:lang w:val="en-US"/>
        </w:rPr>
        <w:t>10</w:t>
      </w:r>
      <w:r w:rsidRPr="008C3239">
        <w:rPr>
          <w:rFonts w:cs="Arial"/>
          <w:lang w:val="en-US"/>
        </w:rPr>
        <w:t>(1). https://doi.org/10.1038/s41398-020-0701-5</w:t>
      </w:r>
    </w:p>
    <w:p w14:paraId="45D4DC81" w14:textId="77777777" w:rsidR="008C3239" w:rsidRPr="008C3239" w:rsidRDefault="008C3239" w:rsidP="008C3239">
      <w:pPr>
        <w:pStyle w:val="Bibliography"/>
        <w:rPr>
          <w:rFonts w:cs="Arial"/>
          <w:lang w:val="en-US"/>
        </w:rPr>
      </w:pPr>
      <w:r w:rsidRPr="008C3239">
        <w:rPr>
          <w:rFonts w:cs="Arial"/>
          <w:lang w:val="en-US"/>
        </w:rPr>
        <w:t xml:space="preserve">He, K., Zhang, X., Ren, S., &amp; Sun, J. (2016). Deep Residual Learning for Image Recognition. </w:t>
      </w:r>
      <w:r w:rsidRPr="008C3239">
        <w:rPr>
          <w:rFonts w:cs="Arial"/>
          <w:i/>
          <w:iCs/>
          <w:lang w:val="en-US"/>
        </w:rPr>
        <w:t>2016 IEEE Conference on Computer Vision and Pattern Recognition (CVPR)</w:t>
      </w:r>
      <w:r w:rsidRPr="008C3239">
        <w:rPr>
          <w:rFonts w:cs="Arial"/>
          <w:lang w:val="en-US"/>
        </w:rPr>
        <w:t>, 770–778. https://doi.org/10.1109/CVPR.2016.90</w:t>
      </w:r>
    </w:p>
    <w:p w14:paraId="121C16A9" w14:textId="77777777" w:rsidR="008C3239" w:rsidRPr="008C3239" w:rsidRDefault="008C3239" w:rsidP="008C3239">
      <w:pPr>
        <w:pStyle w:val="Bibliography"/>
        <w:rPr>
          <w:rFonts w:cs="Arial"/>
          <w:lang w:val="en-US"/>
        </w:rPr>
      </w:pPr>
      <w:r w:rsidRPr="008C3239">
        <w:rPr>
          <w:rFonts w:cs="Arial"/>
        </w:rPr>
        <w:t xml:space="preserve">Insel, T. R., &amp; Fernald, R. D. (2004). </w:t>
      </w:r>
      <w:r w:rsidRPr="008C3239">
        <w:rPr>
          <w:rFonts w:cs="Arial"/>
          <w:lang w:val="en-US"/>
        </w:rPr>
        <w:t xml:space="preserve">How the brain processes social information: Searching for the social brain. </w:t>
      </w:r>
      <w:r w:rsidRPr="008C3239">
        <w:rPr>
          <w:rFonts w:cs="Arial"/>
          <w:i/>
          <w:iCs/>
          <w:lang w:val="en-US"/>
        </w:rPr>
        <w:t>Annual Review of Neuroscience</w:t>
      </w:r>
      <w:r w:rsidRPr="008C3239">
        <w:rPr>
          <w:rFonts w:cs="Arial"/>
          <w:lang w:val="en-US"/>
        </w:rPr>
        <w:t xml:space="preserve">, </w:t>
      </w:r>
      <w:r w:rsidRPr="008C3239">
        <w:rPr>
          <w:rFonts w:cs="Arial"/>
          <w:i/>
          <w:iCs/>
          <w:lang w:val="en-US"/>
        </w:rPr>
        <w:t>27</w:t>
      </w:r>
      <w:r w:rsidRPr="008C3239">
        <w:rPr>
          <w:rFonts w:cs="Arial"/>
          <w:lang w:val="en-US"/>
        </w:rPr>
        <w:t>, 697–722. https://doi.org/10.1146/annurev.neuro.27.070203.144148</w:t>
      </w:r>
    </w:p>
    <w:p w14:paraId="5A9E040B" w14:textId="77777777" w:rsidR="008C3239" w:rsidRPr="008C3239" w:rsidRDefault="008C3239" w:rsidP="008C3239">
      <w:pPr>
        <w:pStyle w:val="Bibliography"/>
        <w:rPr>
          <w:rFonts w:cs="Arial"/>
          <w:lang w:val="en-US"/>
        </w:rPr>
      </w:pPr>
      <w:r w:rsidRPr="008C3239">
        <w:rPr>
          <w:rFonts w:cs="Arial"/>
          <w:lang w:val="en-US"/>
        </w:rPr>
        <w:t xml:space="preserve">Kandel, E. R., Koester, J., Mack, S., &amp; Siegelbaum, S. (Org.). (2021). </w:t>
      </w:r>
      <w:r w:rsidRPr="008C3239">
        <w:rPr>
          <w:rFonts w:cs="Arial"/>
          <w:i/>
          <w:iCs/>
          <w:lang w:val="en-US"/>
        </w:rPr>
        <w:t>Principles of neural science</w:t>
      </w:r>
      <w:r w:rsidRPr="008C3239">
        <w:rPr>
          <w:rFonts w:cs="Arial"/>
          <w:lang w:val="en-US"/>
        </w:rPr>
        <w:t xml:space="preserve"> (Sixth edition). McGraw Hill.</w:t>
      </w:r>
    </w:p>
    <w:p w14:paraId="7B0E121A" w14:textId="77777777" w:rsidR="008C3239" w:rsidRPr="008C3239" w:rsidRDefault="008C3239" w:rsidP="008C3239">
      <w:pPr>
        <w:pStyle w:val="Bibliography"/>
        <w:rPr>
          <w:rFonts w:cs="Arial"/>
          <w:lang w:val="en-US"/>
        </w:rPr>
      </w:pPr>
      <w:r w:rsidRPr="008C3239">
        <w:rPr>
          <w:rFonts w:cs="Arial"/>
          <w:lang w:val="en-US"/>
        </w:rPr>
        <w:t xml:space="preserve">Knierim, J. J. (2015). The hippocampus. </w:t>
      </w:r>
      <w:r w:rsidRPr="008C3239">
        <w:rPr>
          <w:rFonts w:cs="Arial"/>
          <w:i/>
          <w:iCs/>
          <w:lang w:val="en-US"/>
        </w:rPr>
        <w:t>Current Biology</w:t>
      </w:r>
      <w:r w:rsidRPr="008C3239">
        <w:rPr>
          <w:rFonts w:cs="Arial"/>
          <w:lang w:val="en-US"/>
        </w:rPr>
        <w:t xml:space="preserve">, </w:t>
      </w:r>
      <w:r w:rsidRPr="008C3239">
        <w:rPr>
          <w:rFonts w:cs="Arial"/>
          <w:i/>
          <w:iCs/>
          <w:lang w:val="en-US"/>
        </w:rPr>
        <w:t>25</w:t>
      </w:r>
      <w:r w:rsidRPr="008C3239">
        <w:rPr>
          <w:rFonts w:cs="Arial"/>
          <w:lang w:val="en-US"/>
        </w:rPr>
        <w:t>(23), R1116–R1121. https://doi.org/10.1016/j.cub.2015.10.049</w:t>
      </w:r>
    </w:p>
    <w:p w14:paraId="65D9762A" w14:textId="77777777" w:rsidR="008C3239" w:rsidRPr="008C3239" w:rsidRDefault="008C3239" w:rsidP="008C3239">
      <w:pPr>
        <w:pStyle w:val="Bibliography"/>
        <w:rPr>
          <w:rFonts w:cs="Arial"/>
          <w:lang w:val="en-US"/>
        </w:rPr>
      </w:pPr>
      <w:r w:rsidRPr="008C3239">
        <w:rPr>
          <w:rFonts w:cs="Arial"/>
          <w:lang w:val="en-US"/>
        </w:rPr>
        <w:t xml:space="preserve">Larsson, F., Winblad, B., &amp; Mohammed, A. H. (2002). Psychological stress and environmental adaptation in enriched vs. Impoverished housed rats. </w:t>
      </w:r>
      <w:r w:rsidRPr="008C3239">
        <w:rPr>
          <w:rFonts w:cs="Arial"/>
          <w:i/>
          <w:iCs/>
          <w:lang w:val="en-US"/>
        </w:rPr>
        <w:t>Pharmacology Biochemistry and Behavior</w:t>
      </w:r>
      <w:r w:rsidRPr="008C3239">
        <w:rPr>
          <w:rFonts w:cs="Arial"/>
          <w:lang w:val="en-US"/>
        </w:rPr>
        <w:t xml:space="preserve">, </w:t>
      </w:r>
      <w:r w:rsidRPr="008C3239">
        <w:rPr>
          <w:rFonts w:cs="Arial"/>
          <w:i/>
          <w:iCs/>
          <w:lang w:val="en-US"/>
        </w:rPr>
        <w:t>73</w:t>
      </w:r>
      <w:r w:rsidRPr="008C3239">
        <w:rPr>
          <w:rFonts w:cs="Arial"/>
          <w:lang w:val="en-US"/>
        </w:rPr>
        <w:t>(1), 193–207. https://doi.org/10.1016/S0091-3057(02)00782-7</w:t>
      </w:r>
    </w:p>
    <w:p w14:paraId="629719E0" w14:textId="77777777" w:rsidR="008C3239" w:rsidRPr="008C3239" w:rsidRDefault="008C3239" w:rsidP="008C3239">
      <w:pPr>
        <w:pStyle w:val="Bibliography"/>
        <w:rPr>
          <w:rFonts w:cs="Arial"/>
          <w:lang w:val="en-US"/>
        </w:rPr>
      </w:pPr>
      <w:r w:rsidRPr="008C3239">
        <w:rPr>
          <w:rFonts w:cs="Arial"/>
          <w:lang w:val="en-US"/>
        </w:rPr>
        <w:t xml:space="preserve">Lieberman, M. D. (2013). </w:t>
      </w:r>
      <w:r w:rsidRPr="008C3239">
        <w:rPr>
          <w:rFonts w:cs="Arial"/>
          <w:i/>
          <w:iCs/>
          <w:lang w:val="en-US"/>
        </w:rPr>
        <w:t>Social: Why our brains are wired to connect</w:t>
      </w:r>
      <w:r w:rsidRPr="008C3239">
        <w:rPr>
          <w:rFonts w:cs="Arial"/>
          <w:lang w:val="en-US"/>
        </w:rPr>
        <w:t xml:space="preserve"> (p. x, 374). Crown Publishers/Random House.</w:t>
      </w:r>
    </w:p>
    <w:p w14:paraId="59C88070" w14:textId="77777777" w:rsidR="008C3239" w:rsidRPr="008C3239" w:rsidRDefault="008C3239" w:rsidP="008C3239">
      <w:pPr>
        <w:pStyle w:val="Bibliography"/>
        <w:rPr>
          <w:rFonts w:cs="Arial"/>
          <w:lang w:val="en-US"/>
        </w:rPr>
      </w:pPr>
      <w:r w:rsidRPr="008C3239">
        <w:rPr>
          <w:rFonts w:cs="Arial"/>
          <w:lang w:val="en-US"/>
        </w:rPr>
        <w:t xml:space="preserve">Lunardi, P., Mansk, L. M. Z., Jaimes, L. F., &amp; Pereira, G. S. (2021). On the novel mechanisms for social memory and the emerging role of neurogenesis. </w:t>
      </w:r>
      <w:r w:rsidRPr="008C3239">
        <w:rPr>
          <w:rFonts w:cs="Arial"/>
          <w:i/>
          <w:iCs/>
          <w:lang w:val="en-US"/>
        </w:rPr>
        <w:t>Brain Research Bulletin</w:t>
      </w:r>
      <w:r w:rsidRPr="008C3239">
        <w:rPr>
          <w:rFonts w:cs="Arial"/>
          <w:lang w:val="en-US"/>
        </w:rPr>
        <w:t xml:space="preserve">, </w:t>
      </w:r>
      <w:r w:rsidRPr="008C3239">
        <w:rPr>
          <w:rFonts w:cs="Arial"/>
          <w:i/>
          <w:iCs/>
          <w:lang w:val="en-US"/>
        </w:rPr>
        <w:t>171</w:t>
      </w:r>
      <w:r w:rsidRPr="008C3239">
        <w:rPr>
          <w:rFonts w:cs="Arial"/>
          <w:lang w:val="en-US"/>
        </w:rPr>
        <w:t>, 56–66. https://doi.org/10.1016/j.brainresbull.2021.03.006</w:t>
      </w:r>
    </w:p>
    <w:p w14:paraId="7BF42F43" w14:textId="77777777" w:rsidR="008C3239" w:rsidRPr="008C3239" w:rsidRDefault="008C3239" w:rsidP="008C3239">
      <w:pPr>
        <w:pStyle w:val="Bibliography"/>
        <w:rPr>
          <w:rFonts w:cs="Arial"/>
          <w:lang w:val="en-US"/>
        </w:rPr>
      </w:pPr>
      <w:r w:rsidRPr="008C3239">
        <w:rPr>
          <w:rFonts w:cs="Arial"/>
          <w:lang w:val="en-US"/>
        </w:rPr>
        <w:lastRenderedPageBreak/>
        <w:t xml:space="preserve">Markowitsch, H. J., &amp; Staniloiu, A. (2011). Memory, autonoetic consciousness, and the self. </w:t>
      </w:r>
      <w:r w:rsidRPr="008C3239">
        <w:rPr>
          <w:rFonts w:cs="Arial"/>
          <w:i/>
          <w:iCs/>
          <w:lang w:val="en-US"/>
        </w:rPr>
        <w:t>Consciousness and Cognition, Brain and Self: Bridging the Gap</w:t>
      </w:r>
      <w:r w:rsidRPr="008C3239">
        <w:rPr>
          <w:rFonts w:cs="Arial"/>
          <w:lang w:val="en-US"/>
        </w:rPr>
        <w:t xml:space="preserve">, </w:t>
      </w:r>
      <w:r w:rsidRPr="008C3239">
        <w:rPr>
          <w:rFonts w:cs="Arial"/>
          <w:i/>
          <w:iCs/>
          <w:lang w:val="en-US"/>
        </w:rPr>
        <w:t>20</w:t>
      </w:r>
      <w:r w:rsidRPr="008C3239">
        <w:rPr>
          <w:rFonts w:cs="Arial"/>
          <w:lang w:val="en-US"/>
        </w:rPr>
        <w:t>(1), 16–39. https://doi.org/10.1016/j.concog.2010.09.005</w:t>
      </w:r>
    </w:p>
    <w:p w14:paraId="61C610BA" w14:textId="77777777" w:rsidR="008C3239" w:rsidRPr="008C3239" w:rsidRDefault="008C3239" w:rsidP="008C3239">
      <w:pPr>
        <w:pStyle w:val="Bibliography"/>
        <w:rPr>
          <w:rFonts w:cs="Arial"/>
          <w:lang w:val="en-US"/>
        </w:rPr>
      </w:pPr>
      <w:r w:rsidRPr="008C3239">
        <w:rPr>
          <w:rFonts w:cs="Arial"/>
          <w:lang w:val="en-US"/>
        </w:rPr>
        <w:t xml:space="preserve">Mathis, A., Mamidanna, P., Cury, K. M., Abe, T., Murthy, V. N., Mathis, M. W., &amp; Bethge, M. (2018). DeepLabCut: Markerless pose estimation of user-defined body parts with deep learning. </w:t>
      </w:r>
      <w:r w:rsidRPr="008C3239">
        <w:rPr>
          <w:rFonts w:cs="Arial"/>
          <w:i/>
          <w:iCs/>
          <w:lang w:val="en-US"/>
        </w:rPr>
        <w:t>Nature Neuroscience</w:t>
      </w:r>
      <w:r w:rsidRPr="008C3239">
        <w:rPr>
          <w:rFonts w:cs="Arial"/>
          <w:lang w:val="en-US"/>
        </w:rPr>
        <w:t xml:space="preserve">, </w:t>
      </w:r>
      <w:r w:rsidRPr="008C3239">
        <w:rPr>
          <w:rFonts w:cs="Arial"/>
          <w:i/>
          <w:iCs/>
          <w:lang w:val="en-US"/>
        </w:rPr>
        <w:t>21</w:t>
      </w:r>
      <w:r w:rsidRPr="008C3239">
        <w:rPr>
          <w:rFonts w:cs="Arial"/>
          <w:lang w:val="en-US"/>
        </w:rPr>
        <w:t>(9), 1281–1289. https://doi.org/10.1038/s41593-018-0209-y</w:t>
      </w:r>
    </w:p>
    <w:p w14:paraId="067CA549" w14:textId="77777777" w:rsidR="008C3239" w:rsidRPr="008C3239" w:rsidRDefault="008C3239" w:rsidP="008C3239">
      <w:pPr>
        <w:pStyle w:val="Bibliography"/>
        <w:rPr>
          <w:rFonts w:cs="Arial"/>
          <w:lang w:val="en-US"/>
        </w:rPr>
      </w:pPr>
      <w:r w:rsidRPr="008C3239">
        <w:rPr>
          <w:rFonts w:cs="Arial"/>
          <w:lang w:val="en-US"/>
        </w:rPr>
        <w:t xml:space="preserve">Moser, E. I., Kropff, E., &amp; Moser, M.-B. (2008). Place cells, grid cells, and the brain’s spatial representation system. </w:t>
      </w:r>
      <w:r w:rsidRPr="008C3239">
        <w:rPr>
          <w:rFonts w:cs="Arial"/>
          <w:i/>
          <w:iCs/>
          <w:lang w:val="en-US"/>
        </w:rPr>
        <w:t>Annual Review of Neuroscience</w:t>
      </w:r>
      <w:r w:rsidRPr="008C3239">
        <w:rPr>
          <w:rFonts w:cs="Arial"/>
          <w:lang w:val="en-US"/>
        </w:rPr>
        <w:t xml:space="preserve">, </w:t>
      </w:r>
      <w:r w:rsidRPr="008C3239">
        <w:rPr>
          <w:rFonts w:cs="Arial"/>
          <w:i/>
          <w:iCs/>
          <w:lang w:val="en-US"/>
        </w:rPr>
        <w:t>31</w:t>
      </w:r>
      <w:r w:rsidRPr="008C3239">
        <w:rPr>
          <w:rFonts w:cs="Arial"/>
          <w:lang w:val="en-US"/>
        </w:rPr>
        <w:t>, 69–89. https://doi.org/10.1146/annurev.neuro.31.061307.090723</w:t>
      </w:r>
    </w:p>
    <w:p w14:paraId="76DDA2B4" w14:textId="77777777" w:rsidR="008C3239" w:rsidRPr="008C3239" w:rsidRDefault="008C3239" w:rsidP="008C3239">
      <w:pPr>
        <w:pStyle w:val="Bibliography"/>
        <w:rPr>
          <w:rFonts w:cs="Arial"/>
        </w:rPr>
      </w:pPr>
      <w:r w:rsidRPr="008C3239">
        <w:rPr>
          <w:rFonts w:cs="Arial"/>
          <w:lang w:val="en-US"/>
        </w:rPr>
        <w:t xml:space="preserve">Nath, T., Mathis, A., Chen, A. C., Patel, A., Bethge, M., &amp; Mathis, M. W. (2019). Using DeepLabCut for 3D markerless pose estimation across species and behaviors. </w:t>
      </w:r>
      <w:r w:rsidRPr="008C3239">
        <w:rPr>
          <w:rFonts w:cs="Arial"/>
          <w:i/>
          <w:iCs/>
        </w:rPr>
        <w:t>Nature Protocols</w:t>
      </w:r>
      <w:r w:rsidRPr="008C3239">
        <w:rPr>
          <w:rFonts w:cs="Arial"/>
        </w:rPr>
        <w:t xml:space="preserve">, </w:t>
      </w:r>
      <w:r w:rsidRPr="008C3239">
        <w:rPr>
          <w:rFonts w:cs="Arial"/>
          <w:i/>
          <w:iCs/>
        </w:rPr>
        <w:t>14</w:t>
      </w:r>
      <w:r w:rsidRPr="008C3239">
        <w:rPr>
          <w:rFonts w:cs="Arial"/>
        </w:rPr>
        <w:t>(7), 2152–2176. https://doi.org/10.1038/s41596-019-0176-0</w:t>
      </w:r>
    </w:p>
    <w:p w14:paraId="2FB7D4A5" w14:textId="77777777" w:rsidR="008C3239" w:rsidRPr="008C3239" w:rsidRDefault="008C3239" w:rsidP="008C3239">
      <w:pPr>
        <w:pStyle w:val="Bibliography"/>
        <w:rPr>
          <w:rFonts w:cs="Arial"/>
          <w:lang w:val="en-US"/>
        </w:rPr>
      </w:pPr>
      <w:r w:rsidRPr="008C3239">
        <w:rPr>
          <w:rFonts w:cs="Arial"/>
        </w:rPr>
        <w:t xml:space="preserve">O’Keefe, J., &amp; Dostrovsky, J. (1971). </w:t>
      </w:r>
      <w:r w:rsidRPr="008C3239">
        <w:rPr>
          <w:rFonts w:cs="Arial"/>
          <w:lang w:val="en-US"/>
        </w:rPr>
        <w:t xml:space="preserve">The hippocampus as a spatial map. Preliminary evidence from unit activity in the freely-moving rat. </w:t>
      </w:r>
      <w:r w:rsidRPr="008C3239">
        <w:rPr>
          <w:rFonts w:cs="Arial"/>
          <w:i/>
          <w:iCs/>
          <w:lang w:val="en-US"/>
        </w:rPr>
        <w:t>Brain Research</w:t>
      </w:r>
      <w:r w:rsidRPr="008C3239">
        <w:rPr>
          <w:rFonts w:cs="Arial"/>
          <w:lang w:val="en-US"/>
        </w:rPr>
        <w:t xml:space="preserve">, </w:t>
      </w:r>
      <w:r w:rsidRPr="008C3239">
        <w:rPr>
          <w:rFonts w:cs="Arial"/>
          <w:i/>
          <w:iCs/>
          <w:lang w:val="en-US"/>
        </w:rPr>
        <w:t>34</w:t>
      </w:r>
      <w:r w:rsidRPr="008C3239">
        <w:rPr>
          <w:rFonts w:cs="Arial"/>
          <w:lang w:val="en-US"/>
        </w:rPr>
        <w:t>(1), 171–175. https://doi.org/10.1016/0006-8993(71)90358-1</w:t>
      </w:r>
    </w:p>
    <w:p w14:paraId="3A657E28" w14:textId="77777777" w:rsidR="008C3239" w:rsidRPr="008C3239" w:rsidRDefault="008C3239" w:rsidP="008C3239">
      <w:pPr>
        <w:pStyle w:val="Bibliography"/>
        <w:rPr>
          <w:rFonts w:cs="Arial"/>
          <w:lang w:val="en-US"/>
        </w:rPr>
      </w:pPr>
      <w:r w:rsidRPr="008C3239">
        <w:rPr>
          <w:rFonts w:cs="Arial"/>
          <w:lang w:val="en-US"/>
        </w:rPr>
        <w:t xml:space="preserve">Okuyama, T. (2018). Social memory engram in the hippocampus. </w:t>
      </w:r>
      <w:r w:rsidRPr="008C3239">
        <w:rPr>
          <w:rFonts w:cs="Arial"/>
          <w:i/>
          <w:iCs/>
          <w:lang w:val="en-US"/>
        </w:rPr>
        <w:t>Neuroscience Research, Achievements of Japan Neuroscience Award Winners</w:t>
      </w:r>
      <w:r w:rsidRPr="008C3239">
        <w:rPr>
          <w:rFonts w:cs="Arial"/>
          <w:lang w:val="en-US"/>
        </w:rPr>
        <w:t xml:space="preserve">, </w:t>
      </w:r>
      <w:r w:rsidRPr="008C3239">
        <w:rPr>
          <w:rFonts w:cs="Arial"/>
          <w:i/>
          <w:iCs/>
          <w:lang w:val="en-US"/>
        </w:rPr>
        <w:t>129</w:t>
      </w:r>
      <w:r w:rsidRPr="008C3239">
        <w:rPr>
          <w:rFonts w:cs="Arial"/>
          <w:lang w:val="en-US"/>
        </w:rPr>
        <w:t>, 17–23. https://doi.org/10.1016/j.neures.2017.05.007</w:t>
      </w:r>
    </w:p>
    <w:p w14:paraId="62A5918E" w14:textId="77777777" w:rsidR="008C3239" w:rsidRPr="008C3239" w:rsidRDefault="008C3239" w:rsidP="008C3239">
      <w:pPr>
        <w:pStyle w:val="Bibliography"/>
        <w:rPr>
          <w:rFonts w:cs="Arial"/>
          <w:lang w:val="en-US"/>
        </w:rPr>
      </w:pPr>
      <w:r w:rsidRPr="008C3239">
        <w:rPr>
          <w:rFonts w:cs="Arial"/>
        </w:rPr>
        <w:t xml:space="preserve">Pereira-Caixeta, A. R., Guarnieri, L. O., Medeiros, D. C., Mendes, E. M. A. M., Ladeira, L. C. D., Pereira, M. T., Moraes, M. F. D., &amp; Pereira, G. S. (2018). </w:t>
      </w:r>
      <w:r w:rsidRPr="008C3239">
        <w:rPr>
          <w:rFonts w:cs="Arial"/>
          <w:lang w:val="en-US"/>
        </w:rPr>
        <w:t xml:space="preserve">Inhibiting constitutive neurogenesis compromises long-term social recognition memory. </w:t>
      </w:r>
      <w:r w:rsidRPr="008C3239">
        <w:rPr>
          <w:rFonts w:cs="Arial"/>
          <w:i/>
          <w:iCs/>
          <w:lang w:val="en-US"/>
        </w:rPr>
        <w:lastRenderedPageBreak/>
        <w:t>Neurobiology of Learning and Memory</w:t>
      </w:r>
      <w:r w:rsidRPr="008C3239">
        <w:rPr>
          <w:rFonts w:cs="Arial"/>
          <w:lang w:val="en-US"/>
        </w:rPr>
        <w:t xml:space="preserve">, </w:t>
      </w:r>
      <w:r w:rsidRPr="008C3239">
        <w:rPr>
          <w:rFonts w:cs="Arial"/>
          <w:i/>
          <w:iCs/>
          <w:lang w:val="en-US"/>
        </w:rPr>
        <w:t>155</w:t>
      </w:r>
      <w:r w:rsidRPr="008C3239">
        <w:rPr>
          <w:rFonts w:cs="Arial"/>
          <w:lang w:val="en-US"/>
        </w:rPr>
        <w:t>, 92–103. https://doi.org/10.1016/j.nlm.2018.06.014</w:t>
      </w:r>
    </w:p>
    <w:p w14:paraId="04CDEA4D" w14:textId="77777777" w:rsidR="008C3239" w:rsidRPr="008C3239" w:rsidRDefault="008C3239" w:rsidP="008C3239">
      <w:pPr>
        <w:pStyle w:val="Bibliography"/>
        <w:rPr>
          <w:rFonts w:cs="Arial"/>
          <w:lang w:val="en-US"/>
        </w:rPr>
      </w:pPr>
      <w:r w:rsidRPr="008C3239">
        <w:rPr>
          <w:rFonts w:cs="Arial"/>
        </w:rPr>
        <w:t xml:space="preserve">Pereira-Caixeta, A. R., Guarnieri, L. O., Pena, R. R., Dias, T. L., &amp; Pereira, G. S. (2016). </w:t>
      </w:r>
      <w:r w:rsidRPr="008C3239">
        <w:rPr>
          <w:rFonts w:cs="Arial"/>
          <w:lang w:val="en-US"/>
        </w:rPr>
        <w:t xml:space="preserve">Neurogenesis Inhibition Prevents Enriched Environment to Prolong and Strengthen Social Recognition Memory, But Not to Increase BDNF Expression. </w:t>
      </w:r>
      <w:r w:rsidRPr="008C3239">
        <w:rPr>
          <w:rFonts w:cs="Arial"/>
          <w:i/>
          <w:iCs/>
          <w:lang w:val="en-US"/>
        </w:rPr>
        <w:t>Molecular Neurobiology</w:t>
      </w:r>
      <w:r w:rsidRPr="008C3239">
        <w:rPr>
          <w:rFonts w:cs="Arial"/>
          <w:lang w:val="en-US"/>
        </w:rPr>
        <w:t xml:space="preserve">, </w:t>
      </w:r>
      <w:r w:rsidRPr="008C3239">
        <w:rPr>
          <w:rFonts w:cs="Arial"/>
          <w:i/>
          <w:iCs/>
          <w:lang w:val="en-US"/>
        </w:rPr>
        <w:t>54</w:t>
      </w:r>
      <w:r w:rsidRPr="008C3239">
        <w:rPr>
          <w:rFonts w:cs="Arial"/>
          <w:lang w:val="en-US"/>
        </w:rPr>
        <w:t>(5), 3309–3316. https://doi.org/10.1007/s12035-016-9922-2</w:t>
      </w:r>
    </w:p>
    <w:p w14:paraId="6AA24D28" w14:textId="77777777" w:rsidR="008C3239" w:rsidRPr="008C3239" w:rsidRDefault="008C3239" w:rsidP="008C3239">
      <w:pPr>
        <w:pStyle w:val="Bibliography"/>
        <w:rPr>
          <w:rFonts w:cs="Arial"/>
          <w:lang w:val="en-US"/>
        </w:rPr>
      </w:pPr>
      <w:r w:rsidRPr="008C3239">
        <w:rPr>
          <w:rFonts w:cs="Arial"/>
          <w:lang w:val="en-US"/>
        </w:rPr>
        <w:t xml:space="preserve">Perna, J. C., Wotjak, C. T., Stork, O., &amp; Engelmann, M. (2015). Timing of presentation and nature of stimuli determine retroactive interference with social recognition memory in mice. </w:t>
      </w:r>
      <w:r w:rsidRPr="008C3239">
        <w:rPr>
          <w:rFonts w:cs="Arial"/>
          <w:i/>
          <w:iCs/>
          <w:lang w:val="en-US"/>
        </w:rPr>
        <w:t>Physiology &amp;amp; Behavior</w:t>
      </w:r>
      <w:r w:rsidRPr="008C3239">
        <w:rPr>
          <w:rFonts w:cs="Arial"/>
          <w:lang w:val="en-US"/>
        </w:rPr>
        <w:t xml:space="preserve">, </w:t>
      </w:r>
      <w:r w:rsidRPr="008C3239">
        <w:rPr>
          <w:rFonts w:cs="Arial"/>
          <w:i/>
          <w:iCs/>
          <w:lang w:val="en-US"/>
        </w:rPr>
        <w:t>143</w:t>
      </w:r>
      <w:r w:rsidRPr="008C3239">
        <w:rPr>
          <w:rFonts w:cs="Arial"/>
          <w:lang w:val="en-US"/>
        </w:rPr>
        <w:t>, 10–14. https://doi.org/10.1016/j.physbeh.2015.02.029</w:t>
      </w:r>
    </w:p>
    <w:p w14:paraId="6F76F8C8" w14:textId="77777777" w:rsidR="008C3239" w:rsidRPr="008C3239" w:rsidRDefault="008C3239" w:rsidP="008C3239">
      <w:pPr>
        <w:pStyle w:val="Bibliography"/>
        <w:rPr>
          <w:rFonts w:cs="Arial"/>
          <w:lang w:val="en-US"/>
        </w:rPr>
      </w:pPr>
      <w:r w:rsidRPr="008C3239">
        <w:rPr>
          <w:rFonts w:cs="Arial"/>
          <w:lang w:val="en-US"/>
        </w:rPr>
        <w:t xml:space="preserve">Resendez, S. L., Jennings, J. H., Ung, R. L., Namboodiri, V. M. K., Zhou, Z. C., Otis, J. M., Nomura, H., McHenry, J. A., Kosyk, O., &amp; Stuber, G. D. (2016). Visualization of cortical, subcortical and deep brain neural circuit dynamics during naturalistic mammalian behavior with head-mounted microscopes and chronically implanted lenses. </w:t>
      </w:r>
      <w:r w:rsidRPr="008C3239">
        <w:rPr>
          <w:rFonts w:cs="Arial"/>
          <w:i/>
          <w:iCs/>
          <w:lang w:val="en-US"/>
        </w:rPr>
        <w:t>Nature Protocols</w:t>
      </w:r>
      <w:r w:rsidRPr="008C3239">
        <w:rPr>
          <w:rFonts w:cs="Arial"/>
          <w:lang w:val="en-US"/>
        </w:rPr>
        <w:t xml:space="preserve">, </w:t>
      </w:r>
      <w:r w:rsidRPr="008C3239">
        <w:rPr>
          <w:rFonts w:cs="Arial"/>
          <w:i/>
          <w:iCs/>
          <w:lang w:val="en-US"/>
        </w:rPr>
        <w:t>11</w:t>
      </w:r>
      <w:r w:rsidRPr="008C3239">
        <w:rPr>
          <w:rFonts w:cs="Arial"/>
          <w:lang w:val="en-US"/>
        </w:rPr>
        <w:t>(3), 566–597. https://doi.org/10.1038/nprot.2016.021</w:t>
      </w:r>
    </w:p>
    <w:p w14:paraId="4232F729" w14:textId="77777777" w:rsidR="008C3239" w:rsidRPr="008C3239" w:rsidRDefault="008C3239" w:rsidP="008C3239">
      <w:pPr>
        <w:pStyle w:val="Bibliography"/>
        <w:rPr>
          <w:rFonts w:cs="Arial"/>
          <w:lang w:val="en-US"/>
        </w:rPr>
      </w:pPr>
      <w:r w:rsidRPr="008C3239">
        <w:rPr>
          <w:rFonts w:cs="Arial"/>
          <w:lang w:val="en-US"/>
        </w:rPr>
        <w:t xml:space="preserve">Ritter, M., Shipley, H. L., Deiana, S., Hengerer, B., Wotjak, C. T., Brecht, M., &amp; Bogadhi, A. R. (2025). Social context restructures behavioral syntax in mice. </w:t>
      </w:r>
      <w:r w:rsidRPr="008C3239">
        <w:rPr>
          <w:rFonts w:cs="Arial"/>
          <w:i/>
          <w:iCs/>
          <w:lang w:val="en-US"/>
        </w:rPr>
        <w:t>Frontiers in Behavioral Neuroscience</w:t>
      </w:r>
      <w:r w:rsidRPr="008C3239">
        <w:rPr>
          <w:rFonts w:cs="Arial"/>
          <w:lang w:val="en-US"/>
        </w:rPr>
        <w:t xml:space="preserve">, </w:t>
      </w:r>
      <w:r w:rsidRPr="008C3239">
        <w:rPr>
          <w:rFonts w:cs="Arial"/>
          <w:i/>
          <w:iCs/>
          <w:lang w:val="en-US"/>
        </w:rPr>
        <w:t>19</w:t>
      </w:r>
      <w:r w:rsidRPr="008C3239">
        <w:rPr>
          <w:rFonts w:cs="Arial"/>
          <w:lang w:val="en-US"/>
        </w:rPr>
        <w:t>. https://doi.org/10.3389/fnbeh.2025.1617091</w:t>
      </w:r>
    </w:p>
    <w:p w14:paraId="3840A5F4" w14:textId="77777777" w:rsidR="008C3239" w:rsidRPr="008C3239" w:rsidRDefault="008C3239" w:rsidP="008C3239">
      <w:pPr>
        <w:pStyle w:val="Bibliography"/>
        <w:rPr>
          <w:rFonts w:cs="Arial"/>
          <w:lang w:val="en-US"/>
        </w:rPr>
      </w:pPr>
      <w:r w:rsidRPr="008C3239">
        <w:rPr>
          <w:rFonts w:cs="Arial"/>
          <w:lang w:val="en-US"/>
        </w:rPr>
        <w:t xml:space="preserve">Rubin, D. C. (2005). A Basic-Systems Approach to Autobiographical Memory. </w:t>
      </w:r>
      <w:r w:rsidRPr="008C3239">
        <w:rPr>
          <w:rFonts w:cs="Arial"/>
          <w:i/>
          <w:iCs/>
          <w:lang w:val="en-US"/>
        </w:rPr>
        <w:t>Current Directions in Psychological Science</w:t>
      </w:r>
      <w:r w:rsidRPr="008C3239">
        <w:rPr>
          <w:rFonts w:cs="Arial"/>
          <w:lang w:val="en-US"/>
        </w:rPr>
        <w:t xml:space="preserve">, </w:t>
      </w:r>
      <w:r w:rsidRPr="008C3239">
        <w:rPr>
          <w:rFonts w:cs="Arial"/>
          <w:i/>
          <w:iCs/>
          <w:lang w:val="en-US"/>
        </w:rPr>
        <w:t>14</w:t>
      </w:r>
      <w:r w:rsidRPr="008C3239">
        <w:rPr>
          <w:rFonts w:cs="Arial"/>
          <w:lang w:val="en-US"/>
        </w:rPr>
        <w:t>(2), 79–83. https://doi.org/10.1111/j.0963-7214.2005.00339.x</w:t>
      </w:r>
    </w:p>
    <w:p w14:paraId="232B551D" w14:textId="77777777" w:rsidR="008C3239" w:rsidRPr="008C3239" w:rsidRDefault="008C3239" w:rsidP="008C3239">
      <w:pPr>
        <w:pStyle w:val="Bibliography"/>
        <w:rPr>
          <w:rFonts w:cs="Arial"/>
          <w:lang w:val="en-US"/>
        </w:rPr>
      </w:pPr>
      <w:r w:rsidRPr="008C3239">
        <w:rPr>
          <w:rFonts w:cs="Arial"/>
          <w:lang w:val="en-US"/>
        </w:rPr>
        <w:lastRenderedPageBreak/>
        <w:t xml:space="preserve">Shan, X., Sawangjit, A., Born, J., &amp; Inostroza, M. (2025). Rearing Behavior as Indicator of Spatial Novelty and Memory in Developing Rats. </w:t>
      </w:r>
      <w:r w:rsidRPr="008C3239">
        <w:rPr>
          <w:rFonts w:cs="Arial"/>
          <w:i/>
          <w:iCs/>
          <w:lang w:val="en-US"/>
        </w:rPr>
        <w:t>European Journal of Neuroscience</w:t>
      </w:r>
      <w:r w:rsidRPr="008C3239">
        <w:rPr>
          <w:rFonts w:cs="Arial"/>
          <w:lang w:val="en-US"/>
        </w:rPr>
        <w:t xml:space="preserve">, </w:t>
      </w:r>
      <w:r w:rsidRPr="008C3239">
        <w:rPr>
          <w:rFonts w:cs="Arial"/>
          <w:i/>
          <w:iCs/>
          <w:lang w:val="en-US"/>
        </w:rPr>
        <w:t>61</w:t>
      </w:r>
      <w:r w:rsidRPr="008C3239">
        <w:rPr>
          <w:rFonts w:cs="Arial"/>
          <w:lang w:val="en-US"/>
        </w:rPr>
        <w:t>(12), e70162. https://doi.org/10.1111/ejn.70162</w:t>
      </w:r>
    </w:p>
    <w:p w14:paraId="506CFA59" w14:textId="77777777" w:rsidR="008C3239" w:rsidRPr="008C3239" w:rsidRDefault="008C3239" w:rsidP="008C3239">
      <w:pPr>
        <w:pStyle w:val="Bibliography"/>
        <w:rPr>
          <w:rFonts w:cs="Arial"/>
        </w:rPr>
      </w:pPr>
      <w:r w:rsidRPr="008C3239">
        <w:rPr>
          <w:rFonts w:cs="Arial"/>
          <w:lang w:val="en-US"/>
        </w:rPr>
        <w:t xml:space="preserve">Smith, D. M., &amp; Mizumori, S. J. Y. (2006). Hippocampal place cells, context, and episodic memory. </w:t>
      </w:r>
      <w:r w:rsidRPr="008C3239">
        <w:rPr>
          <w:rFonts w:cs="Arial"/>
          <w:i/>
          <w:iCs/>
        </w:rPr>
        <w:t>Hippocampus</w:t>
      </w:r>
      <w:r w:rsidRPr="008C3239">
        <w:rPr>
          <w:rFonts w:cs="Arial"/>
        </w:rPr>
        <w:t xml:space="preserve">, </w:t>
      </w:r>
      <w:r w:rsidRPr="008C3239">
        <w:rPr>
          <w:rFonts w:cs="Arial"/>
          <w:i/>
          <w:iCs/>
        </w:rPr>
        <w:t>16</w:t>
      </w:r>
      <w:r w:rsidRPr="008C3239">
        <w:rPr>
          <w:rFonts w:cs="Arial"/>
        </w:rPr>
        <w:t>(9), 716–729. https://doi.org/10.1002/hipo.20208</w:t>
      </w:r>
    </w:p>
    <w:p w14:paraId="7FCD06BD" w14:textId="77777777" w:rsidR="008C3239" w:rsidRPr="008C3239" w:rsidRDefault="008C3239" w:rsidP="008C3239">
      <w:pPr>
        <w:pStyle w:val="Bibliography"/>
        <w:rPr>
          <w:rFonts w:cs="Arial"/>
          <w:lang w:val="en-US"/>
        </w:rPr>
      </w:pPr>
      <w:r w:rsidRPr="008C3239">
        <w:rPr>
          <w:rFonts w:cs="Arial"/>
        </w:rPr>
        <w:t xml:space="preserve">Spreng, R. N., Mar, R. A., &amp; Kim, A. S. N. (2009). </w:t>
      </w:r>
      <w:r w:rsidRPr="008C3239">
        <w:rPr>
          <w:rFonts w:cs="Arial"/>
          <w:lang w:val="en-US"/>
        </w:rPr>
        <w:t xml:space="preserve">The Common Neural Basis of Autobiographical Memory, Prospection, Navigation, Theory of Mind, and the Default Mode: A Quantitative Meta-analysis. </w:t>
      </w:r>
      <w:r w:rsidRPr="008C3239">
        <w:rPr>
          <w:rFonts w:cs="Arial"/>
          <w:i/>
          <w:iCs/>
          <w:lang w:val="en-US"/>
        </w:rPr>
        <w:t>Journal of Cognitive Neuroscience</w:t>
      </w:r>
      <w:r w:rsidRPr="008C3239">
        <w:rPr>
          <w:rFonts w:cs="Arial"/>
          <w:lang w:val="en-US"/>
        </w:rPr>
        <w:t xml:space="preserve">, </w:t>
      </w:r>
      <w:r w:rsidRPr="008C3239">
        <w:rPr>
          <w:rFonts w:cs="Arial"/>
          <w:i/>
          <w:iCs/>
          <w:lang w:val="en-US"/>
        </w:rPr>
        <w:t>21</w:t>
      </w:r>
      <w:r w:rsidRPr="008C3239">
        <w:rPr>
          <w:rFonts w:cs="Arial"/>
          <w:lang w:val="en-US"/>
        </w:rPr>
        <w:t>(3), 489–510. https://doi.org/10.1162/jocn.2008.21029</w:t>
      </w:r>
    </w:p>
    <w:p w14:paraId="77887BC4" w14:textId="77777777" w:rsidR="008C3239" w:rsidRPr="008C3239" w:rsidRDefault="008C3239" w:rsidP="008C3239">
      <w:pPr>
        <w:pStyle w:val="Bibliography"/>
        <w:rPr>
          <w:rFonts w:cs="Arial"/>
          <w:lang w:val="en-US"/>
        </w:rPr>
      </w:pPr>
      <w:r w:rsidRPr="008C3239">
        <w:rPr>
          <w:rFonts w:cs="Arial"/>
          <w:lang w:val="en-US"/>
        </w:rPr>
        <w:t xml:space="preserve">Sugar, J., &amp; Moser, M. (2019). Episodic memory: Neuronal codes for what, where, and when. </w:t>
      </w:r>
      <w:r w:rsidRPr="008C3239">
        <w:rPr>
          <w:rFonts w:cs="Arial"/>
          <w:i/>
          <w:iCs/>
          <w:lang w:val="en-US"/>
        </w:rPr>
        <w:t>Hippocampus</w:t>
      </w:r>
      <w:r w:rsidRPr="008C3239">
        <w:rPr>
          <w:rFonts w:cs="Arial"/>
          <w:lang w:val="en-US"/>
        </w:rPr>
        <w:t xml:space="preserve">, </w:t>
      </w:r>
      <w:r w:rsidRPr="008C3239">
        <w:rPr>
          <w:rFonts w:cs="Arial"/>
          <w:i/>
          <w:iCs/>
          <w:lang w:val="en-US"/>
        </w:rPr>
        <w:t>29</w:t>
      </w:r>
      <w:r w:rsidRPr="008C3239">
        <w:rPr>
          <w:rFonts w:cs="Arial"/>
          <w:lang w:val="en-US"/>
        </w:rPr>
        <w:t>(12), 1190–1205. https://doi.org/10.1002/hipo.23132</w:t>
      </w:r>
    </w:p>
    <w:p w14:paraId="4A00F8D3" w14:textId="77777777" w:rsidR="008C3239" w:rsidRPr="008C3239" w:rsidRDefault="008C3239" w:rsidP="008C3239">
      <w:pPr>
        <w:pStyle w:val="Bibliography"/>
        <w:rPr>
          <w:rFonts w:cs="Arial"/>
          <w:lang w:val="en-US"/>
        </w:rPr>
      </w:pPr>
      <w:r w:rsidRPr="008C3239">
        <w:rPr>
          <w:rFonts w:cs="Arial"/>
          <w:i/>
          <w:iCs/>
          <w:lang w:val="en-US"/>
        </w:rPr>
        <w:t>The Hippocampus book</w:t>
      </w:r>
      <w:r w:rsidRPr="008C3239">
        <w:rPr>
          <w:rFonts w:cs="Arial"/>
          <w:lang w:val="en-US"/>
        </w:rPr>
        <w:t>. (2007). Oxford University Press.</w:t>
      </w:r>
    </w:p>
    <w:p w14:paraId="2256A2C7" w14:textId="77777777" w:rsidR="008C3239" w:rsidRPr="008C3239" w:rsidRDefault="008C3239" w:rsidP="008C3239">
      <w:pPr>
        <w:pStyle w:val="Bibliography"/>
        <w:rPr>
          <w:rFonts w:cs="Arial"/>
          <w:lang w:val="en-US"/>
        </w:rPr>
      </w:pPr>
      <w:r w:rsidRPr="008C3239">
        <w:rPr>
          <w:rFonts w:cs="Arial"/>
          <w:lang w:val="en-US"/>
        </w:rPr>
        <w:t xml:space="preserve">Thor, D. H., &amp; Holloway, W. R. (1982). Social memory of the male laboratory rat. </w:t>
      </w:r>
      <w:r w:rsidRPr="008C3239">
        <w:rPr>
          <w:rFonts w:cs="Arial"/>
          <w:i/>
          <w:iCs/>
          <w:lang w:val="en-US"/>
        </w:rPr>
        <w:t>Journal of Comparative and Physiological Psychology</w:t>
      </w:r>
      <w:r w:rsidRPr="008C3239">
        <w:rPr>
          <w:rFonts w:cs="Arial"/>
          <w:lang w:val="en-US"/>
        </w:rPr>
        <w:t xml:space="preserve">, </w:t>
      </w:r>
      <w:r w:rsidRPr="008C3239">
        <w:rPr>
          <w:rFonts w:cs="Arial"/>
          <w:i/>
          <w:iCs/>
          <w:lang w:val="en-US"/>
        </w:rPr>
        <w:t>96</w:t>
      </w:r>
      <w:r w:rsidRPr="008C3239">
        <w:rPr>
          <w:rFonts w:cs="Arial"/>
          <w:lang w:val="en-US"/>
        </w:rPr>
        <w:t>(6), 1000–1006. https://doi.org/10.1037/0735-7036.96.6.1000</w:t>
      </w:r>
    </w:p>
    <w:p w14:paraId="70AF63E3" w14:textId="77777777" w:rsidR="008C3239" w:rsidRPr="008C3239" w:rsidRDefault="008C3239" w:rsidP="008C3239">
      <w:pPr>
        <w:pStyle w:val="Bibliography"/>
        <w:rPr>
          <w:rFonts w:cs="Arial"/>
          <w:lang w:val="en-US"/>
        </w:rPr>
      </w:pPr>
      <w:r w:rsidRPr="008C3239">
        <w:rPr>
          <w:rFonts w:cs="Arial"/>
          <w:lang w:val="en-US"/>
        </w:rPr>
        <w:t xml:space="preserve">Tost, H., Champagne, F. A., &amp; Meyer-Lindenberg, A. (2015). Environmental influence in the brain, human welfare and mental health. </w:t>
      </w:r>
      <w:r w:rsidRPr="008C3239">
        <w:rPr>
          <w:rFonts w:cs="Arial"/>
          <w:i/>
          <w:iCs/>
          <w:lang w:val="en-US"/>
        </w:rPr>
        <w:t>Nature Neuroscience</w:t>
      </w:r>
      <w:r w:rsidRPr="008C3239">
        <w:rPr>
          <w:rFonts w:cs="Arial"/>
          <w:lang w:val="en-US"/>
        </w:rPr>
        <w:t xml:space="preserve">, </w:t>
      </w:r>
      <w:r w:rsidRPr="008C3239">
        <w:rPr>
          <w:rFonts w:cs="Arial"/>
          <w:i/>
          <w:iCs/>
          <w:lang w:val="en-US"/>
        </w:rPr>
        <w:t>18</w:t>
      </w:r>
      <w:r w:rsidRPr="008C3239">
        <w:rPr>
          <w:rFonts w:cs="Arial"/>
          <w:lang w:val="en-US"/>
        </w:rPr>
        <w:t>(10), 1421–1431. https://doi.org/10.1038/nn.4108</w:t>
      </w:r>
    </w:p>
    <w:p w14:paraId="1397F321" w14:textId="77777777" w:rsidR="008C3239" w:rsidRPr="008C3239" w:rsidRDefault="008C3239" w:rsidP="008C3239">
      <w:pPr>
        <w:pStyle w:val="Bibliography"/>
        <w:rPr>
          <w:rFonts w:cs="Arial"/>
          <w:lang w:val="en-US"/>
        </w:rPr>
      </w:pPr>
      <w:r w:rsidRPr="008C3239">
        <w:rPr>
          <w:rFonts w:cs="Arial"/>
          <w:lang w:val="en-US"/>
        </w:rPr>
        <w:t xml:space="preserve">Tulving, E. (1992). </w:t>
      </w:r>
      <w:r w:rsidRPr="008C3239">
        <w:rPr>
          <w:rFonts w:cs="Arial"/>
          <w:i/>
          <w:iCs/>
          <w:lang w:val="en-US"/>
        </w:rPr>
        <w:t>Elements of episodic memory</w:t>
      </w:r>
      <w:r w:rsidRPr="008C3239">
        <w:rPr>
          <w:rFonts w:cs="Arial"/>
          <w:lang w:val="en-US"/>
        </w:rPr>
        <w:t xml:space="preserve"> (Reprinted). Clarendon Press.</w:t>
      </w:r>
    </w:p>
    <w:p w14:paraId="4756EF9C" w14:textId="77777777" w:rsidR="008C3239" w:rsidRPr="008C3239" w:rsidRDefault="008C3239" w:rsidP="008C3239">
      <w:pPr>
        <w:pStyle w:val="Bibliography"/>
        <w:rPr>
          <w:rFonts w:cs="Arial"/>
          <w:lang w:val="en-US"/>
        </w:rPr>
      </w:pPr>
      <w:r w:rsidRPr="008C3239">
        <w:rPr>
          <w:rFonts w:cs="Arial"/>
          <w:lang w:val="en-US"/>
        </w:rPr>
        <w:t xml:space="preserve">Tulving, E. (2002). Episodic Memory: From Mind to Brain. </w:t>
      </w:r>
      <w:r w:rsidRPr="008C3239">
        <w:rPr>
          <w:rFonts w:cs="Arial"/>
          <w:i/>
          <w:iCs/>
          <w:lang w:val="en-US"/>
        </w:rPr>
        <w:t>Annual Review of Psychology</w:t>
      </w:r>
      <w:r w:rsidRPr="008C3239">
        <w:rPr>
          <w:rFonts w:cs="Arial"/>
          <w:lang w:val="en-US"/>
        </w:rPr>
        <w:t xml:space="preserve">, </w:t>
      </w:r>
      <w:r w:rsidRPr="008C3239">
        <w:rPr>
          <w:rFonts w:cs="Arial"/>
          <w:i/>
          <w:iCs/>
          <w:lang w:val="en-US"/>
        </w:rPr>
        <w:t>53</w:t>
      </w:r>
      <w:r w:rsidRPr="008C3239">
        <w:rPr>
          <w:rFonts w:cs="Arial"/>
          <w:lang w:val="en-US"/>
        </w:rPr>
        <w:t>(1), 1–25. https://doi.org/10.1146/annurev.psych.53.100901.135114</w:t>
      </w:r>
    </w:p>
    <w:p w14:paraId="6D331D78" w14:textId="77777777" w:rsidR="008C3239" w:rsidRPr="008C3239" w:rsidRDefault="008C3239" w:rsidP="008C3239">
      <w:pPr>
        <w:pStyle w:val="Bibliography"/>
        <w:rPr>
          <w:rFonts w:cs="Arial"/>
        </w:rPr>
      </w:pPr>
      <w:r w:rsidRPr="008C3239">
        <w:rPr>
          <w:rFonts w:cs="Arial"/>
          <w:lang w:val="en-US"/>
        </w:rPr>
        <w:lastRenderedPageBreak/>
        <w:t xml:space="preserve">Wu, W.-Y., Yiu, E., Ophir, A. G., &amp; Smith, D. M. (2023). Effects of social context manipulation on dorsal and ventral hippocampal neuronal responses. </w:t>
      </w:r>
      <w:r w:rsidRPr="008C3239">
        <w:rPr>
          <w:rFonts w:cs="Arial"/>
          <w:i/>
          <w:iCs/>
        </w:rPr>
        <w:t>Hippocampus</w:t>
      </w:r>
      <w:r w:rsidRPr="008C3239">
        <w:rPr>
          <w:rFonts w:cs="Arial"/>
        </w:rPr>
        <w:t xml:space="preserve">, </w:t>
      </w:r>
      <w:r w:rsidRPr="008C3239">
        <w:rPr>
          <w:rFonts w:cs="Arial"/>
          <w:i/>
          <w:iCs/>
        </w:rPr>
        <w:t>33</w:t>
      </w:r>
      <w:r w:rsidRPr="008C3239">
        <w:rPr>
          <w:rFonts w:cs="Arial"/>
        </w:rPr>
        <w:t>(7), 830–843. https://doi.org/10.1002/hipo.23507</w:t>
      </w:r>
    </w:p>
    <w:p w14:paraId="1BE5EBAD" w14:textId="2836FA84" w:rsidR="0024272B" w:rsidRDefault="006057BE" w:rsidP="00885C63">
      <w:r>
        <w:fldChar w:fldCharType="end"/>
      </w:r>
      <w:r w:rsidR="008D187E">
        <w:br w:type="page"/>
      </w:r>
      <w:r w:rsidR="0024272B">
        <w:lastRenderedPageBreak/>
        <w:t>ANEXO I – Certificado da Comissão de Ética no Uso de Animais da UFMG (CEUA-UFMG)</w:t>
      </w:r>
    </w:p>
    <w:p w14:paraId="71F76529" w14:textId="77777777" w:rsidR="00BC6084" w:rsidRDefault="0024272B" w:rsidP="0024272B">
      <w:pPr>
        <w:jc w:val="center"/>
      </w:pPr>
      <w:r>
        <w:rPr>
          <w:noProof/>
        </w:rPr>
        <w:drawing>
          <wp:inline distT="0" distB="0" distL="0" distR="0" wp14:anchorId="306B623D" wp14:editId="0CC725EC">
            <wp:extent cx="5426015" cy="7561991"/>
            <wp:effectExtent l="19050" t="19050" r="22860" b="2032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4896" t="4512" r="3106" b="4810"/>
                    <a:stretch/>
                  </pic:blipFill>
                  <pic:spPr bwMode="auto">
                    <a:xfrm>
                      <a:off x="0" y="0"/>
                      <a:ext cx="5437875" cy="757852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43D6BBAE" w14:textId="58597EC0" w:rsidR="0024272B" w:rsidRPr="00885C63" w:rsidRDefault="0024272B" w:rsidP="0024272B">
      <w:pPr>
        <w:jc w:val="center"/>
      </w:pPr>
      <w:r>
        <w:rPr>
          <w:noProof/>
        </w:rPr>
        <w:lastRenderedPageBreak/>
        <w:drawing>
          <wp:inline distT="0" distB="0" distL="0" distR="0" wp14:anchorId="31B3DEC1" wp14:editId="222D2CAE">
            <wp:extent cx="5381085" cy="4413480"/>
            <wp:effectExtent l="19050" t="19050" r="1016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5193" r="3256" b="46894"/>
                    <a:stretch/>
                  </pic:blipFill>
                  <pic:spPr bwMode="auto">
                    <a:xfrm>
                      <a:off x="0" y="0"/>
                      <a:ext cx="5412030" cy="443886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sectPr w:rsidR="0024272B" w:rsidRPr="00885C63" w:rsidSect="0026173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0" w:author="Grace Moraes" w:date="2026-01-29T17:06:00Z" w:initials="GM">
    <w:p w14:paraId="1066CB33" w14:textId="77777777" w:rsidR="00262143" w:rsidRDefault="00262143" w:rsidP="00262143">
      <w:pPr>
        <w:jc w:val="left"/>
      </w:pPr>
      <w:r>
        <w:rPr>
          <w:rStyle w:val="CommentReference"/>
        </w:rPr>
        <w:annotationRef/>
      </w:r>
      <w:r>
        <w:rPr>
          <w:sz w:val="20"/>
          <w:szCs w:val="20"/>
        </w:rPr>
        <w:t>Essa parte eu achei que ficou desconexa lá da introdução onde vc salientou ventral e dorsal e falou da via trissináptica so. Se for manter CA2 aqui, tem que falar um pouco dele lá em cima pelo menos</w:t>
      </w:r>
    </w:p>
  </w:comment>
  <w:comment w:id="113" w:author="Grace Moraes" w:date="2026-01-29T17:12:00Z" w:initials="GM">
    <w:p w14:paraId="4F2E18BE" w14:textId="77777777" w:rsidR="00262143" w:rsidRDefault="00262143" w:rsidP="00262143">
      <w:pPr>
        <w:jc w:val="left"/>
      </w:pPr>
      <w:r>
        <w:rPr>
          <w:rStyle w:val="CommentReference"/>
        </w:rPr>
        <w:annotationRef/>
      </w:r>
      <w:r>
        <w:rPr>
          <w:sz w:val="20"/>
          <w:szCs w:val="20"/>
        </w:rPr>
        <w:t xml:space="preserve">pelo que eu lembro vc não fez nenhum experimento de treino em um contenxto e teste em outro... elisa eu sei que fez. Se o que eu lembro for o que aconteceu vc vai ter que mudar esse objetivo espeífico </w:t>
      </w:r>
    </w:p>
  </w:comment>
  <w:comment w:id="125" w:author="Grace Moraes" w:date="2026-02-01T07:36:00Z" w:initials="GM">
    <w:p w14:paraId="10AAB25E" w14:textId="77777777" w:rsidR="00BB078B" w:rsidRDefault="00BB078B" w:rsidP="00BB078B">
      <w:pPr>
        <w:jc w:val="left"/>
      </w:pPr>
      <w:r>
        <w:rPr>
          <w:rStyle w:val="CommentReference"/>
        </w:rPr>
        <w:annotationRef/>
      </w:r>
      <w:r>
        <w:rPr>
          <w:sz w:val="20"/>
          <w:szCs w:val="20"/>
        </w:rPr>
        <w:t>Aqui vc fala de persistência. Invaraivelmente, persistência deveria envonver mais de um teste com o mesmo animal. Se vc incluiu o resutlado da padronização comprotamental do miniscope, ótimo. se nào, tem que mudar essa nomenclatura</w:t>
      </w:r>
    </w:p>
  </w:comment>
  <w:comment w:id="146" w:author="Grace Moraes" w:date="2026-02-01T07:48:00Z" w:initials="GM">
    <w:p w14:paraId="506AEA75" w14:textId="77777777" w:rsidR="00011848" w:rsidRDefault="00011848" w:rsidP="00011848">
      <w:pPr>
        <w:jc w:val="left"/>
      </w:pPr>
      <w:r>
        <w:rPr>
          <w:rStyle w:val="CommentReference"/>
        </w:rPr>
        <w:annotationRef/>
      </w:r>
      <w:r>
        <w:rPr>
          <w:color w:val="000000"/>
          <w:sz w:val="20"/>
          <w:szCs w:val="20"/>
        </w:rPr>
        <w:t>essa parte teria que ser contemplada em algum momento la em cima. 1- adiciona algum dado de calcio e social/espacial na introdução para sinalizar ao leitor que esse método é interessante pra acoplar à memória social/contextos. E inclui um objetivo específico para contemplar essa etapa, senão vai ficar solto demais</w:t>
      </w:r>
    </w:p>
    <w:p w14:paraId="1380CB4E" w14:textId="77777777" w:rsidR="00011848" w:rsidRDefault="00011848" w:rsidP="00011848">
      <w:pPr>
        <w:jc w:val="left"/>
      </w:pPr>
      <w:r>
        <w:rPr>
          <w:sz w:val="20"/>
          <w:szCs w:val="20"/>
        </w:rPr>
        <w:t>Fico pensando também que a maioria dessa parte deveria estar nos resultados. Tipo nos métodos vc simplifica e fala somente das etapas gerais do miniscope. e nos resultados vc explica as dificuldades e as adaptações que vc fez.</w:t>
      </w:r>
    </w:p>
  </w:comment>
  <w:comment w:id="200" w:author="Grace Moraes" w:date="2026-02-01T08:15:00Z" w:initials="GM">
    <w:p w14:paraId="745063F8" w14:textId="77777777" w:rsidR="0069212E" w:rsidRDefault="0069212E" w:rsidP="0069212E">
      <w:pPr>
        <w:jc w:val="left"/>
      </w:pPr>
      <w:r>
        <w:rPr>
          <w:rStyle w:val="CommentReference"/>
        </w:rPr>
        <w:annotationRef/>
      </w:r>
      <w:r>
        <w:rPr>
          <w:sz w:val="20"/>
          <w:szCs w:val="20"/>
        </w:rPr>
        <w:t xml:space="preserve">vc tem um dado de n=1 com o animal com o miniscope, que acho que vale a pena colcoar depois dos resutlados técnicos sobre ele. como é tudo piloto, Não precisa de uma estat'sitica de grupos e vc pelo menos mostra que o animal habitua a locomover-se com o miniscope na cabeça. coloca também a imagem no n=1 que vc fez. </w:t>
      </w:r>
    </w:p>
  </w:comment>
  <w:comment w:id="236" w:author="Grace Moraes" w:date="2026-02-01T08:03:00Z" w:initials="GM">
    <w:p w14:paraId="63B9FBC2" w14:textId="504BA6D9" w:rsidR="00D41D3D" w:rsidRDefault="00D41D3D" w:rsidP="00D41D3D">
      <w:pPr>
        <w:jc w:val="left"/>
      </w:pPr>
      <w:r>
        <w:rPr>
          <w:rStyle w:val="CommentReference"/>
        </w:rPr>
        <w:annotationRef/>
      </w:r>
      <w:r>
        <w:rPr>
          <w:sz w:val="20"/>
          <w:szCs w:val="20"/>
        </w:rPr>
        <w:t xml:space="preserve">não entendi muito bem essa proporção. acho que vale colocar na legenda ou no eixo o que sobre o que pra dar essa proporção.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066CB33" w15:done="0"/>
  <w15:commentEx w15:paraId="4F2E18BE" w15:done="0"/>
  <w15:commentEx w15:paraId="10AAB25E" w15:done="0"/>
  <w15:commentEx w15:paraId="1380CB4E" w15:done="0"/>
  <w15:commentEx w15:paraId="745063F8" w15:done="0"/>
  <w15:commentEx w15:paraId="63B9FBC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0D71296F" w16cex:dateUtc="2026-01-29T20:06:00Z"/>
  <w16cex:commentExtensible w16cex:durableId="1F2190B0" w16cex:dateUtc="2026-01-29T20:12:00Z"/>
  <w16cex:commentExtensible w16cex:durableId="386A1E02" w16cex:dateUtc="2026-02-01T10:36:00Z"/>
  <w16cex:commentExtensible w16cex:durableId="73B1D086" w16cex:dateUtc="2026-02-01T10:48:00Z"/>
  <w16cex:commentExtensible w16cex:durableId="1571FA23" w16cex:dateUtc="2026-02-01T11:15:00Z"/>
  <w16cex:commentExtensible w16cex:durableId="67CFCA3C" w16cex:dateUtc="2026-02-01T11: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066CB33" w16cid:durableId="0D71296F"/>
  <w16cid:commentId w16cid:paraId="4F2E18BE" w16cid:durableId="1F2190B0"/>
  <w16cid:commentId w16cid:paraId="10AAB25E" w16cid:durableId="386A1E02"/>
  <w16cid:commentId w16cid:paraId="1380CB4E" w16cid:durableId="73B1D086"/>
  <w16cid:commentId w16cid:paraId="745063F8" w16cid:durableId="1571FA23"/>
  <w16cid:commentId w16cid:paraId="63B9FBC2" w16cid:durableId="67CFCA3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104597" w14:textId="77777777" w:rsidR="00840BD5" w:rsidRDefault="00840BD5" w:rsidP="005E4CC1">
      <w:pPr>
        <w:spacing w:line="240" w:lineRule="auto"/>
      </w:pPr>
      <w:r>
        <w:separator/>
      </w:r>
    </w:p>
  </w:endnote>
  <w:endnote w:type="continuationSeparator" w:id="0">
    <w:p w14:paraId="4CC1ECAB" w14:textId="77777777" w:rsidR="00840BD5" w:rsidRDefault="00840BD5" w:rsidP="005E4C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1"/>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8011398"/>
      <w:docPartObj>
        <w:docPartGallery w:val="Page Numbers (Bottom of Page)"/>
        <w:docPartUnique/>
      </w:docPartObj>
    </w:sdtPr>
    <w:sdtEndPr>
      <w:rPr>
        <w:noProof/>
      </w:rPr>
    </w:sdtEndPr>
    <w:sdtContent>
      <w:p w14:paraId="23BAEA77" w14:textId="258A30A9" w:rsidR="009D7CCD" w:rsidRDefault="009D7C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6B4820" w14:textId="77777777" w:rsidR="009D7CCD" w:rsidRDefault="009D7CC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A80BA" w14:textId="42CC56CC" w:rsidR="009D7CCD" w:rsidRDefault="009D7CCD">
    <w:pPr>
      <w:pStyle w:val="Footer"/>
      <w:jc w:val="right"/>
    </w:pPr>
  </w:p>
  <w:p w14:paraId="58594865" w14:textId="77777777" w:rsidR="009D7CCD" w:rsidRDefault="009D7CCD">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7804915"/>
      <w:docPartObj>
        <w:docPartGallery w:val="Page Numbers (Bottom of Page)"/>
        <w:docPartUnique/>
      </w:docPartObj>
    </w:sdtPr>
    <w:sdtEndPr>
      <w:rPr>
        <w:noProof/>
      </w:rPr>
    </w:sdtEndPr>
    <w:sdtContent>
      <w:p w14:paraId="4A2B3174" w14:textId="77777777" w:rsidR="009D7CCD" w:rsidRDefault="009D7C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150694" w14:textId="77777777" w:rsidR="009D7CCD" w:rsidRDefault="009D7C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DE3763" w14:textId="31601070" w:rsidR="005E4CC1" w:rsidRDefault="005E4CC1" w:rsidP="005E4CC1">
    <w:pPr>
      <w:pStyle w:val="Footer"/>
      <w:jc w:val="center"/>
    </w:pPr>
    <w:r>
      <w:t>BELO HORIZONTE – MG</w:t>
    </w:r>
  </w:p>
  <w:p w14:paraId="3DAAE8FE" w14:textId="4EF42C6D" w:rsidR="005E4CC1" w:rsidRDefault="005E4CC1" w:rsidP="005E4CC1">
    <w:pPr>
      <w:pStyle w:val="Footer"/>
      <w:jc w:val="center"/>
    </w:pPr>
    <w:r>
      <w:t>202</w:t>
    </w:r>
    <w:r w:rsidR="009C6CB2">
      <w:t>6</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312E8" w14:textId="77777777" w:rsidR="009D7CCD" w:rsidRDefault="009D7CCD" w:rsidP="005E4CC1">
    <w:pPr>
      <w:pStyle w:val="Footer"/>
      <w:jc w:val="center"/>
    </w:pPr>
    <w:r>
      <w:t>BELO HORIZONTE – MG</w:t>
    </w:r>
  </w:p>
  <w:p w14:paraId="3AF91098" w14:textId="77777777" w:rsidR="009D7CCD" w:rsidRDefault="009D7CCD" w:rsidP="005E4CC1">
    <w:pPr>
      <w:pStyle w:val="Footer"/>
      <w:jc w:val="center"/>
    </w:pPr>
    <w:r>
      <w:t>2026</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4C2F9" w14:textId="2DF93782" w:rsidR="009D7CCD" w:rsidRDefault="009D7CCD">
    <w:pPr>
      <w:pStyle w:val="Footer"/>
      <w:jc w:val="right"/>
    </w:pPr>
  </w:p>
  <w:p w14:paraId="0FA8C677" w14:textId="77777777" w:rsidR="009D7CCD" w:rsidRDefault="009D7CC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15D02" w14:textId="7DD02A1F" w:rsidR="009D7CCD" w:rsidRDefault="009D7CCD">
    <w:pPr>
      <w:pStyle w:val="Footer"/>
      <w:jc w:val="right"/>
    </w:pPr>
  </w:p>
  <w:p w14:paraId="2E79E0BB" w14:textId="77777777" w:rsidR="009D7CCD" w:rsidRDefault="009D7CC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99ED3" w14:textId="75849865" w:rsidR="009D7CCD" w:rsidRDefault="009D7CCD">
    <w:pPr>
      <w:pStyle w:val="Footer"/>
      <w:jc w:val="right"/>
    </w:pPr>
  </w:p>
  <w:p w14:paraId="3E3ED487" w14:textId="77777777" w:rsidR="009D7CCD" w:rsidRDefault="009D7CC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6B4E01" w14:textId="492A38F1" w:rsidR="009D7CCD" w:rsidRDefault="009D7CCD" w:rsidP="009D7CCD">
    <w:pPr>
      <w:pStyle w:val="Footer"/>
      <w:jc w:val="center"/>
    </w:pPr>
  </w:p>
  <w:p w14:paraId="499C78F8" w14:textId="77777777" w:rsidR="009D7CCD" w:rsidRDefault="009D7CC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1FAFE" w14:textId="47324FF9" w:rsidR="009D7CCD" w:rsidRDefault="009D7CCD">
    <w:pPr>
      <w:pStyle w:val="Footer"/>
      <w:jc w:val="right"/>
    </w:pPr>
  </w:p>
  <w:p w14:paraId="1CC6B7FE" w14:textId="77777777" w:rsidR="009D7CCD" w:rsidRDefault="009D7CC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F47E3" w14:textId="7A34E189" w:rsidR="009D7CCD" w:rsidRDefault="009D7CCD" w:rsidP="009D7CCD">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E8B971" w14:textId="77777777" w:rsidR="00840BD5" w:rsidRDefault="00840BD5" w:rsidP="005E4CC1">
      <w:pPr>
        <w:spacing w:line="240" w:lineRule="auto"/>
      </w:pPr>
      <w:r>
        <w:separator/>
      </w:r>
    </w:p>
  </w:footnote>
  <w:footnote w:type="continuationSeparator" w:id="0">
    <w:p w14:paraId="090B6A0C" w14:textId="77777777" w:rsidR="00840BD5" w:rsidRDefault="00840BD5" w:rsidP="005E4C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7CDFD" w14:textId="73506A1F" w:rsidR="00261734" w:rsidRDefault="00261734" w:rsidP="00261734">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F175CD" w14:textId="77777777" w:rsidR="00261734" w:rsidRDefault="00261734" w:rsidP="00261734">
    <w:pPr>
      <w:widowControl w:val="0"/>
      <w:spacing w:line="278" w:lineRule="auto"/>
      <w:contextualSpacing/>
      <w:jc w:val="center"/>
    </w:pPr>
    <w:r>
      <w:t xml:space="preserve">UNIVERSIDADE FEDERAL DE MINAS GERAIS </w:t>
    </w:r>
  </w:p>
  <w:p w14:paraId="294126CB" w14:textId="77777777" w:rsidR="00261734" w:rsidRDefault="00261734" w:rsidP="00261734">
    <w:pPr>
      <w:widowControl w:val="0"/>
      <w:spacing w:line="278" w:lineRule="auto"/>
      <w:contextualSpacing/>
      <w:jc w:val="center"/>
    </w:pPr>
    <w:r>
      <w:t xml:space="preserve">INSTITUTO DE CIÊNCIAS BIOLÓGICAS </w:t>
    </w:r>
  </w:p>
  <w:p w14:paraId="00DDBCFE" w14:textId="3D653221" w:rsidR="005E4CC1" w:rsidRPr="00261734" w:rsidRDefault="00261734" w:rsidP="00261734">
    <w:pPr>
      <w:widowControl w:val="0"/>
      <w:spacing w:line="278" w:lineRule="auto"/>
      <w:contextualSpacing/>
      <w:jc w:val="center"/>
    </w:pPr>
    <w:r>
      <w:t>DEPARTAMENTO DE FISIOLOGIA E BIOFÍSICA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4D426" w14:textId="40DD22BA" w:rsidR="00261734" w:rsidRPr="00261734" w:rsidRDefault="00261734" w:rsidP="00261734">
    <w:pPr>
      <w:widowControl w:val="0"/>
      <w:spacing w:line="278" w:lineRule="auto"/>
      <w:contextualSpacing/>
      <w:jc w:val="center"/>
    </w:pPr>
    <w:r>
      <w:t>MATHEUS COSTA PASSOS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06DE"/>
    <w:multiLevelType w:val="hybridMultilevel"/>
    <w:tmpl w:val="610EDE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283D6C09"/>
    <w:multiLevelType w:val="hybridMultilevel"/>
    <w:tmpl w:val="D11478B8"/>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 w15:restartNumberingAfterBreak="0">
    <w:nsid w:val="298A565F"/>
    <w:multiLevelType w:val="hybridMultilevel"/>
    <w:tmpl w:val="654A38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CBD03AE"/>
    <w:multiLevelType w:val="hybridMultilevel"/>
    <w:tmpl w:val="D782331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 w15:restartNumberingAfterBreak="0">
    <w:nsid w:val="495E4D2B"/>
    <w:multiLevelType w:val="hybridMultilevel"/>
    <w:tmpl w:val="6B82F7A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558631E2"/>
    <w:multiLevelType w:val="hybridMultilevel"/>
    <w:tmpl w:val="E00019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2113628630">
    <w:abstractNumId w:val="4"/>
  </w:num>
  <w:num w:numId="2" w16cid:durableId="1086614671">
    <w:abstractNumId w:val="5"/>
  </w:num>
  <w:num w:numId="3" w16cid:durableId="2078358269">
    <w:abstractNumId w:val="0"/>
  </w:num>
  <w:num w:numId="4" w16cid:durableId="2071465045">
    <w:abstractNumId w:val="2"/>
  </w:num>
  <w:num w:numId="5" w16cid:durableId="88503794">
    <w:abstractNumId w:val="1"/>
  </w:num>
  <w:num w:numId="6" w16cid:durableId="199564546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Grace Moraes">
    <w15:presenceInfo w15:providerId="AD" w15:userId="S::grace@icb.ufmg.br::0db05b4d-673c-429f-a55c-fa9e9628a13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45"/>
  <w:proofState w:spelling="clean" w:grammar="clean"/>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A46"/>
    <w:rsid w:val="00004995"/>
    <w:rsid w:val="00011848"/>
    <w:rsid w:val="00015D9A"/>
    <w:rsid w:val="00025088"/>
    <w:rsid w:val="00030E25"/>
    <w:rsid w:val="000325E6"/>
    <w:rsid w:val="00033749"/>
    <w:rsid w:val="00035090"/>
    <w:rsid w:val="00042AF3"/>
    <w:rsid w:val="0006726C"/>
    <w:rsid w:val="00074C6F"/>
    <w:rsid w:val="0007500D"/>
    <w:rsid w:val="000A7C5D"/>
    <w:rsid w:val="000B63E8"/>
    <w:rsid w:val="000C7CC2"/>
    <w:rsid w:val="000E3B0C"/>
    <w:rsid w:val="000E4C1B"/>
    <w:rsid w:val="001016C2"/>
    <w:rsid w:val="001023CC"/>
    <w:rsid w:val="00133EFD"/>
    <w:rsid w:val="00166C99"/>
    <w:rsid w:val="001804C9"/>
    <w:rsid w:val="0018726E"/>
    <w:rsid w:val="001947A0"/>
    <w:rsid w:val="001A00EA"/>
    <w:rsid w:val="001B2C3E"/>
    <w:rsid w:val="001C00B4"/>
    <w:rsid w:val="001C1BF3"/>
    <w:rsid w:val="001C260B"/>
    <w:rsid w:val="00201858"/>
    <w:rsid w:val="002154EB"/>
    <w:rsid w:val="00233586"/>
    <w:rsid w:val="0024272B"/>
    <w:rsid w:val="002579F7"/>
    <w:rsid w:val="00260BB1"/>
    <w:rsid w:val="00261734"/>
    <w:rsid w:val="00262143"/>
    <w:rsid w:val="002A5923"/>
    <w:rsid w:val="002C1EE3"/>
    <w:rsid w:val="002E154F"/>
    <w:rsid w:val="002F3317"/>
    <w:rsid w:val="002F6043"/>
    <w:rsid w:val="00304D76"/>
    <w:rsid w:val="00310B66"/>
    <w:rsid w:val="00321CC4"/>
    <w:rsid w:val="003260D2"/>
    <w:rsid w:val="00335292"/>
    <w:rsid w:val="0034246C"/>
    <w:rsid w:val="00346DE5"/>
    <w:rsid w:val="00351B0C"/>
    <w:rsid w:val="00351C49"/>
    <w:rsid w:val="00373B35"/>
    <w:rsid w:val="00393FB8"/>
    <w:rsid w:val="003943C3"/>
    <w:rsid w:val="00394F5F"/>
    <w:rsid w:val="00397992"/>
    <w:rsid w:val="003A4D7D"/>
    <w:rsid w:val="003C219E"/>
    <w:rsid w:val="003C27B8"/>
    <w:rsid w:val="003C3FFB"/>
    <w:rsid w:val="003C5474"/>
    <w:rsid w:val="003E3570"/>
    <w:rsid w:val="003E3E92"/>
    <w:rsid w:val="003F0D3C"/>
    <w:rsid w:val="00417C08"/>
    <w:rsid w:val="00420738"/>
    <w:rsid w:val="00420C99"/>
    <w:rsid w:val="00424DA9"/>
    <w:rsid w:val="0043078A"/>
    <w:rsid w:val="0044255F"/>
    <w:rsid w:val="00446F78"/>
    <w:rsid w:val="00456F98"/>
    <w:rsid w:val="00457A3D"/>
    <w:rsid w:val="004622E5"/>
    <w:rsid w:val="00462A20"/>
    <w:rsid w:val="00462D8B"/>
    <w:rsid w:val="00465C19"/>
    <w:rsid w:val="004734E5"/>
    <w:rsid w:val="00475149"/>
    <w:rsid w:val="004847C9"/>
    <w:rsid w:val="004C2EDB"/>
    <w:rsid w:val="004C7A39"/>
    <w:rsid w:val="004E5005"/>
    <w:rsid w:val="00501BBC"/>
    <w:rsid w:val="00505D34"/>
    <w:rsid w:val="00530174"/>
    <w:rsid w:val="0053218F"/>
    <w:rsid w:val="0053738F"/>
    <w:rsid w:val="00540444"/>
    <w:rsid w:val="005442FE"/>
    <w:rsid w:val="00551986"/>
    <w:rsid w:val="0056773A"/>
    <w:rsid w:val="00572601"/>
    <w:rsid w:val="00573678"/>
    <w:rsid w:val="005854C5"/>
    <w:rsid w:val="00586FB8"/>
    <w:rsid w:val="00597A3E"/>
    <w:rsid w:val="005E4CC1"/>
    <w:rsid w:val="006036AA"/>
    <w:rsid w:val="006057BE"/>
    <w:rsid w:val="0061715F"/>
    <w:rsid w:val="00620071"/>
    <w:rsid w:val="00627488"/>
    <w:rsid w:val="00633027"/>
    <w:rsid w:val="00662528"/>
    <w:rsid w:val="0068033D"/>
    <w:rsid w:val="00682159"/>
    <w:rsid w:val="0068462F"/>
    <w:rsid w:val="0069212E"/>
    <w:rsid w:val="0069643E"/>
    <w:rsid w:val="006F1902"/>
    <w:rsid w:val="006F3751"/>
    <w:rsid w:val="007014F4"/>
    <w:rsid w:val="00704B65"/>
    <w:rsid w:val="00712903"/>
    <w:rsid w:val="00735B79"/>
    <w:rsid w:val="00742421"/>
    <w:rsid w:val="007448B2"/>
    <w:rsid w:val="0076280B"/>
    <w:rsid w:val="0079009F"/>
    <w:rsid w:val="00791BC0"/>
    <w:rsid w:val="0079664B"/>
    <w:rsid w:val="007B3720"/>
    <w:rsid w:val="007B4876"/>
    <w:rsid w:val="007B5C9D"/>
    <w:rsid w:val="007B62B6"/>
    <w:rsid w:val="007C0EE4"/>
    <w:rsid w:val="007F0762"/>
    <w:rsid w:val="007F12BF"/>
    <w:rsid w:val="007F1860"/>
    <w:rsid w:val="007F237D"/>
    <w:rsid w:val="00832D58"/>
    <w:rsid w:val="008402EF"/>
    <w:rsid w:val="00840BD5"/>
    <w:rsid w:val="00842CE4"/>
    <w:rsid w:val="00880F9E"/>
    <w:rsid w:val="00885C63"/>
    <w:rsid w:val="0088724E"/>
    <w:rsid w:val="00892223"/>
    <w:rsid w:val="008948BA"/>
    <w:rsid w:val="008A5BC3"/>
    <w:rsid w:val="008A7CE2"/>
    <w:rsid w:val="008B41A2"/>
    <w:rsid w:val="008C05D2"/>
    <w:rsid w:val="008C3239"/>
    <w:rsid w:val="008C4F82"/>
    <w:rsid w:val="008C6D78"/>
    <w:rsid w:val="008D187E"/>
    <w:rsid w:val="008F58F3"/>
    <w:rsid w:val="00904B0A"/>
    <w:rsid w:val="009322F1"/>
    <w:rsid w:val="00955D8F"/>
    <w:rsid w:val="009601ED"/>
    <w:rsid w:val="0096274D"/>
    <w:rsid w:val="00967295"/>
    <w:rsid w:val="00967B12"/>
    <w:rsid w:val="00993B9A"/>
    <w:rsid w:val="009A515B"/>
    <w:rsid w:val="009B1A94"/>
    <w:rsid w:val="009C6CB2"/>
    <w:rsid w:val="009D1804"/>
    <w:rsid w:val="009D7CCD"/>
    <w:rsid w:val="00A21F7D"/>
    <w:rsid w:val="00A33243"/>
    <w:rsid w:val="00A34188"/>
    <w:rsid w:val="00A62367"/>
    <w:rsid w:val="00A650DC"/>
    <w:rsid w:val="00A85530"/>
    <w:rsid w:val="00AB7B37"/>
    <w:rsid w:val="00AD0E3E"/>
    <w:rsid w:val="00AF086A"/>
    <w:rsid w:val="00AF4CFC"/>
    <w:rsid w:val="00B01F94"/>
    <w:rsid w:val="00B03788"/>
    <w:rsid w:val="00B203D9"/>
    <w:rsid w:val="00B33F5A"/>
    <w:rsid w:val="00B45A02"/>
    <w:rsid w:val="00B56735"/>
    <w:rsid w:val="00B57431"/>
    <w:rsid w:val="00B73696"/>
    <w:rsid w:val="00B96AF0"/>
    <w:rsid w:val="00BA0952"/>
    <w:rsid w:val="00BA3825"/>
    <w:rsid w:val="00BB078B"/>
    <w:rsid w:val="00BC11B2"/>
    <w:rsid w:val="00BC6084"/>
    <w:rsid w:val="00BE055F"/>
    <w:rsid w:val="00BE4868"/>
    <w:rsid w:val="00BF12AF"/>
    <w:rsid w:val="00C16590"/>
    <w:rsid w:val="00C37999"/>
    <w:rsid w:val="00C42DFE"/>
    <w:rsid w:val="00C47140"/>
    <w:rsid w:val="00C4787C"/>
    <w:rsid w:val="00C61683"/>
    <w:rsid w:val="00C65393"/>
    <w:rsid w:val="00C6712D"/>
    <w:rsid w:val="00C77E00"/>
    <w:rsid w:val="00C90858"/>
    <w:rsid w:val="00C914E6"/>
    <w:rsid w:val="00C96804"/>
    <w:rsid w:val="00CA6B30"/>
    <w:rsid w:val="00CC63C6"/>
    <w:rsid w:val="00CD5A46"/>
    <w:rsid w:val="00CE2069"/>
    <w:rsid w:val="00CF092F"/>
    <w:rsid w:val="00D031D3"/>
    <w:rsid w:val="00D136E4"/>
    <w:rsid w:val="00D41D3D"/>
    <w:rsid w:val="00D4225E"/>
    <w:rsid w:val="00D5697F"/>
    <w:rsid w:val="00D57A76"/>
    <w:rsid w:val="00D65EAE"/>
    <w:rsid w:val="00D74798"/>
    <w:rsid w:val="00D812A8"/>
    <w:rsid w:val="00D979C6"/>
    <w:rsid w:val="00DC0149"/>
    <w:rsid w:val="00DC18F6"/>
    <w:rsid w:val="00DC5AAC"/>
    <w:rsid w:val="00DE7DB5"/>
    <w:rsid w:val="00DF16D9"/>
    <w:rsid w:val="00E050AE"/>
    <w:rsid w:val="00E11112"/>
    <w:rsid w:val="00E76E77"/>
    <w:rsid w:val="00E83B86"/>
    <w:rsid w:val="00E86144"/>
    <w:rsid w:val="00E97C15"/>
    <w:rsid w:val="00ED7841"/>
    <w:rsid w:val="00EE6818"/>
    <w:rsid w:val="00EF138A"/>
    <w:rsid w:val="00EF1769"/>
    <w:rsid w:val="00EF62FB"/>
    <w:rsid w:val="00F1516F"/>
    <w:rsid w:val="00F220A4"/>
    <w:rsid w:val="00F3004E"/>
    <w:rsid w:val="00F63B5C"/>
    <w:rsid w:val="00FA186D"/>
    <w:rsid w:val="00FE6340"/>
    <w:rsid w:val="00FF5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55EE94E"/>
  <w14:defaultImageDpi w14:val="32767"/>
  <w15:chartTrackingRefBased/>
  <w15:docId w15:val="{9294ACF4-32BB-40D3-90E2-387A03A4A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F78"/>
    <w:pPr>
      <w:spacing w:after="0" w:line="360" w:lineRule="auto"/>
      <w:jc w:val="both"/>
    </w:pPr>
    <w:rPr>
      <w:rFonts w:ascii="Arial" w:hAnsi="Arial"/>
      <w:color w:val="000000" w:themeColor="text1"/>
      <w:lang w:val="pt-BR"/>
    </w:rPr>
  </w:style>
  <w:style w:type="paragraph" w:styleId="Heading1">
    <w:name w:val="heading 1"/>
    <w:basedOn w:val="Normal"/>
    <w:next w:val="Normal"/>
    <w:link w:val="Heading1Char"/>
    <w:autoRedefine/>
    <w:uiPriority w:val="9"/>
    <w:qFormat/>
    <w:rsid w:val="008C05D2"/>
    <w:pPr>
      <w:keepNext/>
      <w:keepLines/>
      <w:outlineLvl w:val="0"/>
    </w:pPr>
    <w:rPr>
      <w:rFonts w:eastAsiaTheme="majorEastAsia" w:cstheme="majorBidi"/>
      <w:sz w:val="28"/>
      <w:szCs w:val="40"/>
    </w:rPr>
  </w:style>
  <w:style w:type="paragraph" w:styleId="Heading2">
    <w:name w:val="heading 2"/>
    <w:basedOn w:val="Normal"/>
    <w:next w:val="Normal"/>
    <w:link w:val="Heading2Char"/>
    <w:autoRedefine/>
    <w:uiPriority w:val="9"/>
    <w:unhideWhenUsed/>
    <w:qFormat/>
    <w:rsid w:val="00BA0952"/>
    <w:pPr>
      <w:keepNext/>
      <w:keepLines/>
      <w:outlineLvl w:val="1"/>
    </w:pPr>
    <w:rPr>
      <w:rFonts w:eastAsiaTheme="majorEastAsia" w:cstheme="majorBidi"/>
      <w:b/>
      <w:caps/>
      <w:sz w:val="20"/>
      <w:szCs w:val="32"/>
    </w:rPr>
  </w:style>
  <w:style w:type="paragraph" w:styleId="Heading3">
    <w:name w:val="heading 3"/>
    <w:basedOn w:val="Heading2"/>
    <w:next w:val="Normal"/>
    <w:link w:val="Heading3Char"/>
    <w:autoRedefine/>
    <w:uiPriority w:val="9"/>
    <w:unhideWhenUsed/>
    <w:qFormat/>
    <w:rsid w:val="004C2EDB"/>
    <w:pPr>
      <w:spacing w:before="160"/>
      <w:outlineLvl w:val="2"/>
    </w:pPr>
    <w:rPr>
      <w:rFonts w:cs="Arial"/>
      <w:szCs w:val="28"/>
    </w:rPr>
  </w:style>
  <w:style w:type="paragraph" w:styleId="Heading4">
    <w:name w:val="heading 4"/>
    <w:basedOn w:val="Normal"/>
    <w:next w:val="Normal"/>
    <w:link w:val="Heading4Char"/>
    <w:uiPriority w:val="9"/>
    <w:semiHidden/>
    <w:unhideWhenUsed/>
    <w:qFormat/>
    <w:rsid w:val="00CD5A4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D5A4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D5A4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5A4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5A4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5A4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05D2"/>
    <w:rPr>
      <w:rFonts w:ascii="Arial" w:eastAsiaTheme="majorEastAsia" w:hAnsi="Arial" w:cstheme="majorBidi"/>
      <w:color w:val="000000" w:themeColor="text1"/>
      <w:sz w:val="28"/>
      <w:szCs w:val="40"/>
      <w:lang w:val="pt-BR"/>
    </w:rPr>
  </w:style>
  <w:style w:type="character" w:customStyle="1" w:styleId="Heading2Char">
    <w:name w:val="Heading 2 Char"/>
    <w:basedOn w:val="DefaultParagraphFont"/>
    <w:link w:val="Heading2"/>
    <w:uiPriority w:val="9"/>
    <w:rsid w:val="00BA0952"/>
    <w:rPr>
      <w:rFonts w:ascii="Arial" w:eastAsiaTheme="majorEastAsia" w:hAnsi="Arial" w:cstheme="majorBidi"/>
      <w:b/>
      <w:caps/>
      <w:color w:val="000000" w:themeColor="text1"/>
      <w:sz w:val="20"/>
      <w:szCs w:val="32"/>
      <w:lang w:val="pt-BR"/>
    </w:rPr>
  </w:style>
  <w:style w:type="character" w:customStyle="1" w:styleId="Heading3Char">
    <w:name w:val="Heading 3 Char"/>
    <w:basedOn w:val="DefaultParagraphFont"/>
    <w:link w:val="Heading3"/>
    <w:uiPriority w:val="9"/>
    <w:rsid w:val="004C2EDB"/>
    <w:rPr>
      <w:rFonts w:ascii="Arial" w:eastAsiaTheme="majorEastAsia" w:hAnsi="Arial" w:cs="Arial"/>
      <w:b/>
      <w:caps/>
      <w:color w:val="000000" w:themeColor="text1"/>
      <w:sz w:val="20"/>
      <w:szCs w:val="28"/>
      <w:lang w:val="pt-BR"/>
    </w:rPr>
  </w:style>
  <w:style w:type="character" w:customStyle="1" w:styleId="Heading4Char">
    <w:name w:val="Heading 4 Char"/>
    <w:basedOn w:val="DefaultParagraphFont"/>
    <w:link w:val="Heading4"/>
    <w:uiPriority w:val="9"/>
    <w:semiHidden/>
    <w:rsid w:val="00CD5A46"/>
    <w:rPr>
      <w:rFonts w:eastAsiaTheme="majorEastAsia" w:cstheme="majorBidi"/>
      <w:i/>
      <w:iCs/>
      <w:color w:val="2F5496" w:themeColor="accent1" w:themeShade="BF"/>
      <w:lang w:val="pt-BR"/>
    </w:rPr>
  </w:style>
  <w:style w:type="character" w:customStyle="1" w:styleId="Heading5Char">
    <w:name w:val="Heading 5 Char"/>
    <w:basedOn w:val="DefaultParagraphFont"/>
    <w:link w:val="Heading5"/>
    <w:uiPriority w:val="9"/>
    <w:semiHidden/>
    <w:rsid w:val="00CD5A46"/>
    <w:rPr>
      <w:rFonts w:eastAsiaTheme="majorEastAsia" w:cstheme="majorBidi"/>
      <w:color w:val="2F5496" w:themeColor="accent1" w:themeShade="BF"/>
      <w:lang w:val="pt-BR"/>
    </w:rPr>
  </w:style>
  <w:style w:type="character" w:customStyle="1" w:styleId="Heading6Char">
    <w:name w:val="Heading 6 Char"/>
    <w:basedOn w:val="DefaultParagraphFont"/>
    <w:link w:val="Heading6"/>
    <w:uiPriority w:val="9"/>
    <w:semiHidden/>
    <w:rsid w:val="00CD5A46"/>
    <w:rPr>
      <w:rFonts w:eastAsiaTheme="majorEastAsia" w:cstheme="majorBidi"/>
      <w:i/>
      <w:iCs/>
      <w:color w:val="595959" w:themeColor="text1" w:themeTint="A6"/>
      <w:lang w:val="pt-BR"/>
    </w:rPr>
  </w:style>
  <w:style w:type="character" w:customStyle="1" w:styleId="Heading7Char">
    <w:name w:val="Heading 7 Char"/>
    <w:basedOn w:val="DefaultParagraphFont"/>
    <w:link w:val="Heading7"/>
    <w:uiPriority w:val="9"/>
    <w:semiHidden/>
    <w:rsid w:val="00CD5A46"/>
    <w:rPr>
      <w:rFonts w:eastAsiaTheme="majorEastAsia" w:cstheme="majorBidi"/>
      <w:color w:val="595959" w:themeColor="text1" w:themeTint="A6"/>
      <w:lang w:val="pt-BR"/>
    </w:rPr>
  </w:style>
  <w:style w:type="character" w:customStyle="1" w:styleId="Heading8Char">
    <w:name w:val="Heading 8 Char"/>
    <w:basedOn w:val="DefaultParagraphFont"/>
    <w:link w:val="Heading8"/>
    <w:uiPriority w:val="9"/>
    <w:semiHidden/>
    <w:rsid w:val="00CD5A46"/>
    <w:rPr>
      <w:rFonts w:eastAsiaTheme="majorEastAsia" w:cstheme="majorBidi"/>
      <w:i/>
      <w:iCs/>
      <w:color w:val="272727" w:themeColor="text1" w:themeTint="D8"/>
      <w:lang w:val="pt-BR"/>
    </w:rPr>
  </w:style>
  <w:style w:type="character" w:customStyle="1" w:styleId="Heading9Char">
    <w:name w:val="Heading 9 Char"/>
    <w:basedOn w:val="DefaultParagraphFont"/>
    <w:link w:val="Heading9"/>
    <w:uiPriority w:val="9"/>
    <w:semiHidden/>
    <w:rsid w:val="00CD5A46"/>
    <w:rPr>
      <w:rFonts w:eastAsiaTheme="majorEastAsia" w:cstheme="majorBidi"/>
      <w:color w:val="272727" w:themeColor="text1" w:themeTint="D8"/>
      <w:lang w:val="pt-BR"/>
    </w:rPr>
  </w:style>
  <w:style w:type="paragraph" w:styleId="Title">
    <w:name w:val="Title"/>
    <w:basedOn w:val="Normal"/>
    <w:next w:val="Normal"/>
    <w:link w:val="TitleChar"/>
    <w:autoRedefine/>
    <w:uiPriority w:val="10"/>
    <w:qFormat/>
    <w:rsid w:val="00682159"/>
    <w:pPr>
      <w:spacing w:line="240" w:lineRule="auto"/>
      <w:contextualSpacing/>
    </w:pPr>
    <w:rPr>
      <w:rFonts w:eastAsiaTheme="majorEastAsia" w:cstheme="majorBidi"/>
      <w:spacing w:val="-10"/>
      <w:kern w:val="28"/>
      <w:sz w:val="28"/>
      <w:szCs w:val="56"/>
    </w:rPr>
  </w:style>
  <w:style w:type="character" w:customStyle="1" w:styleId="TitleChar">
    <w:name w:val="Title Char"/>
    <w:basedOn w:val="DefaultParagraphFont"/>
    <w:link w:val="Title"/>
    <w:uiPriority w:val="10"/>
    <w:rsid w:val="00682159"/>
    <w:rPr>
      <w:rFonts w:ascii="Arial" w:eastAsiaTheme="majorEastAsia" w:hAnsi="Arial" w:cstheme="majorBidi"/>
      <w:color w:val="000000" w:themeColor="text1"/>
      <w:spacing w:val="-10"/>
      <w:kern w:val="28"/>
      <w:sz w:val="28"/>
      <w:szCs w:val="56"/>
      <w:lang w:val="pt-BR"/>
    </w:rPr>
  </w:style>
  <w:style w:type="paragraph" w:styleId="Subtitle">
    <w:name w:val="Subtitle"/>
    <w:basedOn w:val="Normal"/>
    <w:next w:val="Normal"/>
    <w:link w:val="SubtitleChar"/>
    <w:autoRedefine/>
    <w:uiPriority w:val="11"/>
    <w:qFormat/>
    <w:rsid w:val="00457A3D"/>
    <w:pPr>
      <w:numPr>
        <w:ilvl w:val="1"/>
      </w:numPr>
    </w:pPr>
    <w:rPr>
      <w:rFonts w:eastAsiaTheme="majorEastAsia" w:cstheme="majorBidi"/>
      <w:spacing w:val="15"/>
      <w:szCs w:val="28"/>
    </w:rPr>
  </w:style>
  <w:style w:type="character" w:customStyle="1" w:styleId="SubtitleChar">
    <w:name w:val="Subtitle Char"/>
    <w:basedOn w:val="DefaultParagraphFont"/>
    <w:link w:val="Subtitle"/>
    <w:uiPriority w:val="11"/>
    <w:rsid w:val="00457A3D"/>
    <w:rPr>
      <w:rFonts w:ascii="Arial" w:eastAsiaTheme="majorEastAsia" w:hAnsi="Arial" w:cstheme="majorBidi"/>
      <w:color w:val="000000" w:themeColor="text1"/>
      <w:spacing w:val="15"/>
      <w:szCs w:val="28"/>
      <w:lang w:val="pt-BR"/>
    </w:rPr>
  </w:style>
  <w:style w:type="paragraph" w:styleId="Quote">
    <w:name w:val="Quote"/>
    <w:basedOn w:val="Normal"/>
    <w:next w:val="Normal"/>
    <w:link w:val="QuoteChar"/>
    <w:autoRedefine/>
    <w:uiPriority w:val="29"/>
    <w:qFormat/>
    <w:rsid w:val="00620071"/>
    <w:pPr>
      <w:spacing w:before="160"/>
      <w:jc w:val="center"/>
    </w:pPr>
    <w:rPr>
      <w:i/>
      <w:iCs/>
      <w:sz w:val="20"/>
    </w:rPr>
  </w:style>
  <w:style w:type="character" w:customStyle="1" w:styleId="QuoteChar">
    <w:name w:val="Quote Char"/>
    <w:basedOn w:val="DefaultParagraphFont"/>
    <w:link w:val="Quote"/>
    <w:uiPriority w:val="29"/>
    <w:rsid w:val="00620071"/>
    <w:rPr>
      <w:rFonts w:ascii="Arial" w:hAnsi="Arial"/>
      <w:i/>
      <w:iCs/>
      <w:color w:val="000000" w:themeColor="text1"/>
      <w:sz w:val="20"/>
      <w:lang w:val="pt-BR"/>
    </w:rPr>
  </w:style>
  <w:style w:type="paragraph" w:styleId="ListParagraph">
    <w:name w:val="List Paragraph"/>
    <w:basedOn w:val="Normal"/>
    <w:uiPriority w:val="34"/>
    <w:rsid w:val="00CD5A46"/>
    <w:pPr>
      <w:ind w:left="720"/>
      <w:contextualSpacing/>
    </w:pPr>
  </w:style>
  <w:style w:type="character" w:styleId="IntenseEmphasis">
    <w:name w:val="Intense Emphasis"/>
    <w:basedOn w:val="DefaultParagraphFont"/>
    <w:uiPriority w:val="21"/>
    <w:rsid w:val="00CD5A46"/>
    <w:rPr>
      <w:i/>
      <w:iCs/>
      <w:color w:val="2F5496" w:themeColor="accent1" w:themeShade="BF"/>
    </w:rPr>
  </w:style>
  <w:style w:type="paragraph" w:styleId="IntenseQuote">
    <w:name w:val="Intense Quote"/>
    <w:basedOn w:val="Normal"/>
    <w:next w:val="Normal"/>
    <w:link w:val="IntenseQuoteChar"/>
    <w:uiPriority w:val="30"/>
    <w:rsid w:val="00CD5A4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D5A46"/>
    <w:rPr>
      <w:i/>
      <w:iCs/>
      <w:color w:val="2F5496" w:themeColor="accent1" w:themeShade="BF"/>
      <w:lang w:val="pt-BR"/>
    </w:rPr>
  </w:style>
  <w:style w:type="character" w:styleId="IntenseReference">
    <w:name w:val="Intense Reference"/>
    <w:basedOn w:val="DefaultParagraphFont"/>
    <w:uiPriority w:val="32"/>
    <w:rsid w:val="00CD5A46"/>
    <w:rPr>
      <w:b/>
      <w:bCs/>
      <w:smallCaps/>
      <w:color w:val="2F5496" w:themeColor="accent1" w:themeShade="BF"/>
      <w:spacing w:val="5"/>
    </w:rPr>
  </w:style>
  <w:style w:type="paragraph" w:styleId="Caption">
    <w:name w:val="caption"/>
    <w:basedOn w:val="Normal"/>
    <w:next w:val="Normal"/>
    <w:uiPriority w:val="35"/>
    <w:unhideWhenUsed/>
    <w:qFormat/>
    <w:rsid w:val="00842CE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446F78"/>
    <w:pPr>
      <w:spacing w:line="480" w:lineRule="auto"/>
      <w:ind w:left="720" w:hanging="720"/>
    </w:pPr>
  </w:style>
  <w:style w:type="character" w:styleId="PlaceholderText">
    <w:name w:val="Placeholder Text"/>
    <w:basedOn w:val="DefaultParagraphFont"/>
    <w:uiPriority w:val="99"/>
    <w:semiHidden/>
    <w:rsid w:val="00351C49"/>
    <w:rPr>
      <w:color w:val="808080"/>
    </w:rPr>
  </w:style>
  <w:style w:type="paragraph" w:styleId="Header">
    <w:name w:val="header"/>
    <w:basedOn w:val="Normal"/>
    <w:link w:val="HeaderChar"/>
    <w:uiPriority w:val="99"/>
    <w:unhideWhenUsed/>
    <w:rsid w:val="005E4CC1"/>
    <w:pPr>
      <w:tabs>
        <w:tab w:val="center" w:pos="4252"/>
        <w:tab w:val="right" w:pos="8504"/>
      </w:tabs>
      <w:spacing w:line="240" w:lineRule="auto"/>
    </w:pPr>
  </w:style>
  <w:style w:type="character" w:customStyle="1" w:styleId="HeaderChar">
    <w:name w:val="Header Char"/>
    <w:basedOn w:val="DefaultParagraphFont"/>
    <w:link w:val="Header"/>
    <w:uiPriority w:val="99"/>
    <w:rsid w:val="005E4CC1"/>
    <w:rPr>
      <w:rFonts w:ascii="Arial" w:hAnsi="Arial"/>
      <w:color w:val="000000" w:themeColor="text1"/>
      <w:lang w:val="pt-BR"/>
    </w:rPr>
  </w:style>
  <w:style w:type="paragraph" w:styleId="Footer">
    <w:name w:val="footer"/>
    <w:basedOn w:val="Normal"/>
    <w:link w:val="FooterChar"/>
    <w:uiPriority w:val="99"/>
    <w:unhideWhenUsed/>
    <w:rsid w:val="005E4CC1"/>
    <w:pPr>
      <w:tabs>
        <w:tab w:val="center" w:pos="4252"/>
        <w:tab w:val="right" w:pos="8504"/>
      </w:tabs>
      <w:spacing w:line="240" w:lineRule="auto"/>
    </w:pPr>
  </w:style>
  <w:style w:type="character" w:customStyle="1" w:styleId="FooterChar">
    <w:name w:val="Footer Char"/>
    <w:basedOn w:val="DefaultParagraphFont"/>
    <w:link w:val="Footer"/>
    <w:uiPriority w:val="99"/>
    <w:rsid w:val="005E4CC1"/>
    <w:rPr>
      <w:rFonts w:ascii="Arial" w:hAnsi="Arial"/>
      <w:color w:val="000000" w:themeColor="text1"/>
      <w:lang w:val="pt-BR"/>
    </w:rPr>
  </w:style>
  <w:style w:type="character" w:styleId="CommentReference">
    <w:name w:val="annotation reference"/>
    <w:basedOn w:val="DefaultParagraphFont"/>
    <w:uiPriority w:val="99"/>
    <w:semiHidden/>
    <w:unhideWhenUsed/>
    <w:rsid w:val="00892223"/>
    <w:rPr>
      <w:sz w:val="16"/>
      <w:szCs w:val="16"/>
    </w:rPr>
  </w:style>
  <w:style w:type="paragraph" w:styleId="CommentText">
    <w:name w:val="annotation text"/>
    <w:basedOn w:val="Normal"/>
    <w:link w:val="CommentTextChar"/>
    <w:uiPriority w:val="99"/>
    <w:unhideWhenUsed/>
    <w:rsid w:val="00892223"/>
    <w:pPr>
      <w:spacing w:line="240" w:lineRule="auto"/>
    </w:pPr>
    <w:rPr>
      <w:sz w:val="20"/>
      <w:szCs w:val="20"/>
    </w:rPr>
  </w:style>
  <w:style w:type="character" w:customStyle="1" w:styleId="CommentTextChar">
    <w:name w:val="Comment Text Char"/>
    <w:basedOn w:val="DefaultParagraphFont"/>
    <w:link w:val="CommentText"/>
    <w:uiPriority w:val="99"/>
    <w:rsid w:val="00892223"/>
    <w:rPr>
      <w:rFonts w:ascii="Arial" w:hAnsi="Arial"/>
      <w:color w:val="000000" w:themeColor="text1"/>
      <w:sz w:val="20"/>
      <w:szCs w:val="20"/>
      <w:lang w:val="pt-BR"/>
    </w:rPr>
  </w:style>
  <w:style w:type="paragraph" w:styleId="CommentSubject">
    <w:name w:val="annotation subject"/>
    <w:basedOn w:val="CommentText"/>
    <w:next w:val="CommentText"/>
    <w:link w:val="CommentSubjectChar"/>
    <w:uiPriority w:val="99"/>
    <w:semiHidden/>
    <w:unhideWhenUsed/>
    <w:rsid w:val="00892223"/>
    <w:rPr>
      <w:b/>
      <w:bCs/>
    </w:rPr>
  </w:style>
  <w:style w:type="character" w:customStyle="1" w:styleId="CommentSubjectChar">
    <w:name w:val="Comment Subject Char"/>
    <w:basedOn w:val="CommentTextChar"/>
    <w:link w:val="CommentSubject"/>
    <w:uiPriority w:val="99"/>
    <w:semiHidden/>
    <w:rsid w:val="00892223"/>
    <w:rPr>
      <w:rFonts w:ascii="Arial" w:hAnsi="Arial"/>
      <w:b/>
      <w:bCs/>
      <w:color w:val="000000" w:themeColor="text1"/>
      <w:sz w:val="20"/>
      <w:szCs w:val="20"/>
      <w:lang w:val="pt-BR"/>
    </w:rPr>
  </w:style>
  <w:style w:type="character" w:styleId="Emphasis">
    <w:name w:val="Emphasis"/>
    <w:basedOn w:val="DefaultParagraphFont"/>
    <w:uiPriority w:val="20"/>
    <w:qFormat/>
    <w:rsid w:val="00B03788"/>
    <w:rPr>
      <w:i/>
      <w:iCs/>
    </w:rPr>
  </w:style>
  <w:style w:type="character" w:styleId="Strong">
    <w:name w:val="Strong"/>
    <w:basedOn w:val="DefaultParagraphFont"/>
    <w:uiPriority w:val="22"/>
    <w:qFormat/>
    <w:rsid w:val="00B03788"/>
    <w:rPr>
      <w:b/>
      <w:bCs/>
    </w:rPr>
  </w:style>
  <w:style w:type="paragraph" w:styleId="TOCHeading">
    <w:name w:val="TOC Heading"/>
    <w:basedOn w:val="Heading1"/>
    <w:next w:val="Normal"/>
    <w:uiPriority w:val="39"/>
    <w:unhideWhenUsed/>
    <w:qFormat/>
    <w:rsid w:val="007B5C9D"/>
    <w:pPr>
      <w:spacing w:before="240" w:line="259" w:lineRule="auto"/>
      <w:jc w:val="left"/>
      <w:outlineLvl w:val="9"/>
    </w:pPr>
    <w:rPr>
      <w:rFonts w:asciiTheme="majorHAnsi" w:hAnsiTheme="majorHAnsi"/>
      <w:color w:val="2F5496" w:themeColor="accent1" w:themeShade="BF"/>
      <w:kern w:val="0"/>
      <w:sz w:val="32"/>
      <w:szCs w:val="32"/>
      <w:lang w:eastAsia="pt-BR"/>
      <w14:ligatures w14:val="none"/>
    </w:rPr>
  </w:style>
  <w:style w:type="paragraph" w:styleId="TOC1">
    <w:name w:val="toc 1"/>
    <w:basedOn w:val="Normal"/>
    <w:next w:val="Normal"/>
    <w:autoRedefine/>
    <w:uiPriority w:val="39"/>
    <w:unhideWhenUsed/>
    <w:rsid w:val="007B5C9D"/>
    <w:pPr>
      <w:spacing w:after="100"/>
    </w:pPr>
  </w:style>
  <w:style w:type="paragraph" w:styleId="TOC2">
    <w:name w:val="toc 2"/>
    <w:basedOn w:val="Normal"/>
    <w:next w:val="Normal"/>
    <w:autoRedefine/>
    <w:uiPriority w:val="39"/>
    <w:unhideWhenUsed/>
    <w:rsid w:val="007B5C9D"/>
    <w:pPr>
      <w:spacing w:after="100"/>
      <w:ind w:left="240"/>
    </w:pPr>
  </w:style>
  <w:style w:type="paragraph" w:styleId="TOC3">
    <w:name w:val="toc 3"/>
    <w:basedOn w:val="Normal"/>
    <w:next w:val="Normal"/>
    <w:autoRedefine/>
    <w:uiPriority w:val="39"/>
    <w:unhideWhenUsed/>
    <w:rsid w:val="007B5C9D"/>
    <w:pPr>
      <w:spacing w:after="100"/>
      <w:ind w:left="480"/>
    </w:pPr>
  </w:style>
  <w:style w:type="character" w:styleId="Hyperlink">
    <w:name w:val="Hyperlink"/>
    <w:basedOn w:val="DefaultParagraphFont"/>
    <w:uiPriority w:val="99"/>
    <w:unhideWhenUsed/>
    <w:rsid w:val="007B5C9D"/>
    <w:rPr>
      <w:color w:val="0563C1" w:themeColor="hyperlink"/>
      <w:u w:val="single"/>
    </w:rPr>
  </w:style>
  <w:style w:type="paragraph" w:styleId="TableofFigures">
    <w:name w:val="table of figures"/>
    <w:basedOn w:val="Normal"/>
    <w:next w:val="Normal"/>
    <w:uiPriority w:val="99"/>
    <w:unhideWhenUsed/>
    <w:rsid w:val="00BE055F"/>
    <w:pPr>
      <w:ind w:left="480" w:hanging="480"/>
      <w:jc w:val="left"/>
    </w:pPr>
    <w:rPr>
      <w:rFonts w:asciiTheme="minorHAnsi" w:hAnsiTheme="minorHAnsi" w:cstheme="minorHAnsi"/>
      <w:b/>
      <w:bCs/>
      <w:sz w:val="20"/>
      <w:szCs w:val="20"/>
    </w:rPr>
  </w:style>
  <w:style w:type="paragraph" w:styleId="Revision">
    <w:name w:val="Revision"/>
    <w:hidden/>
    <w:uiPriority w:val="99"/>
    <w:semiHidden/>
    <w:rsid w:val="007448B2"/>
    <w:pPr>
      <w:spacing w:after="0" w:line="240" w:lineRule="auto"/>
    </w:pPr>
    <w:rPr>
      <w:rFonts w:ascii="Arial" w:hAnsi="Arial"/>
      <w:color w:val="000000" w:themeColor="text1"/>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6598149">
      <w:bodyDiv w:val="1"/>
      <w:marLeft w:val="0"/>
      <w:marRight w:val="0"/>
      <w:marTop w:val="0"/>
      <w:marBottom w:val="0"/>
      <w:divBdr>
        <w:top w:val="none" w:sz="0" w:space="0" w:color="auto"/>
        <w:left w:val="none" w:sz="0" w:space="0" w:color="auto"/>
        <w:bottom w:val="none" w:sz="0" w:space="0" w:color="auto"/>
        <w:right w:val="none" w:sz="0" w:space="0" w:color="auto"/>
      </w:divBdr>
    </w:div>
    <w:div w:id="236133782">
      <w:bodyDiv w:val="1"/>
      <w:marLeft w:val="0"/>
      <w:marRight w:val="0"/>
      <w:marTop w:val="0"/>
      <w:marBottom w:val="0"/>
      <w:divBdr>
        <w:top w:val="none" w:sz="0" w:space="0" w:color="auto"/>
        <w:left w:val="none" w:sz="0" w:space="0" w:color="auto"/>
        <w:bottom w:val="none" w:sz="0" w:space="0" w:color="auto"/>
        <w:right w:val="none" w:sz="0" w:space="0" w:color="auto"/>
      </w:divBdr>
    </w:div>
    <w:div w:id="272901345">
      <w:bodyDiv w:val="1"/>
      <w:marLeft w:val="0"/>
      <w:marRight w:val="0"/>
      <w:marTop w:val="0"/>
      <w:marBottom w:val="0"/>
      <w:divBdr>
        <w:top w:val="none" w:sz="0" w:space="0" w:color="auto"/>
        <w:left w:val="none" w:sz="0" w:space="0" w:color="auto"/>
        <w:bottom w:val="none" w:sz="0" w:space="0" w:color="auto"/>
        <w:right w:val="none" w:sz="0" w:space="0" w:color="auto"/>
      </w:divBdr>
    </w:div>
    <w:div w:id="537552455">
      <w:bodyDiv w:val="1"/>
      <w:marLeft w:val="0"/>
      <w:marRight w:val="0"/>
      <w:marTop w:val="0"/>
      <w:marBottom w:val="0"/>
      <w:divBdr>
        <w:top w:val="none" w:sz="0" w:space="0" w:color="auto"/>
        <w:left w:val="none" w:sz="0" w:space="0" w:color="auto"/>
        <w:bottom w:val="none" w:sz="0" w:space="0" w:color="auto"/>
        <w:right w:val="none" w:sz="0" w:space="0" w:color="auto"/>
      </w:divBdr>
      <w:divsChild>
        <w:div w:id="707682638">
          <w:marLeft w:val="0"/>
          <w:marRight w:val="0"/>
          <w:marTop w:val="0"/>
          <w:marBottom w:val="0"/>
          <w:divBdr>
            <w:top w:val="none" w:sz="0" w:space="0" w:color="auto"/>
            <w:left w:val="none" w:sz="0" w:space="0" w:color="auto"/>
            <w:bottom w:val="none" w:sz="0" w:space="0" w:color="auto"/>
            <w:right w:val="none" w:sz="0" w:space="0" w:color="auto"/>
          </w:divBdr>
          <w:divsChild>
            <w:div w:id="1710644107">
              <w:marLeft w:val="0"/>
              <w:marRight w:val="0"/>
              <w:marTop w:val="0"/>
              <w:marBottom w:val="0"/>
              <w:divBdr>
                <w:top w:val="none" w:sz="0" w:space="0" w:color="auto"/>
                <w:left w:val="none" w:sz="0" w:space="0" w:color="auto"/>
                <w:bottom w:val="none" w:sz="0" w:space="0" w:color="auto"/>
                <w:right w:val="none" w:sz="0" w:space="0" w:color="auto"/>
              </w:divBdr>
            </w:div>
            <w:div w:id="426580737">
              <w:marLeft w:val="0"/>
              <w:marRight w:val="0"/>
              <w:marTop w:val="0"/>
              <w:marBottom w:val="0"/>
              <w:divBdr>
                <w:top w:val="none" w:sz="0" w:space="0" w:color="auto"/>
                <w:left w:val="none" w:sz="0" w:space="0" w:color="auto"/>
                <w:bottom w:val="none" w:sz="0" w:space="0" w:color="auto"/>
                <w:right w:val="none" w:sz="0" w:space="0" w:color="auto"/>
              </w:divBdr>
            </w:div>
            <w:div w:id="19905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59508">
      <w:bodyDiv w:val="1"/>
      <w:marLeft w:val="0"/>
      <w:marRight w:val="0"/>
      <w:marTop w:val="0"/>
      <w:marBottom w:val="0"/>
      <w:divBdr>
        <w:top w:val="none" w:sz="0" w:space="0" w:color="auto"/>
        <w:left w:val="none" w:sz="0" w:space="0" w:color="auto"/>
        <w:bottom w:val="none" w:sz="0" w:space="0" w:color="auto"/>
        <w:right w:val="none" w:sz="0" w:space="0" w:color="auto"/>
      </w:divBdr>
    </w:div>
    <w:div w:id="792214671">
      <w:bodyDiv w:val="1"/>
      <w:marLeft w:val="0"/>
      <w:marRight w:val="0"/>
      <w:marTop w:val="0"/>
      <w:marBottom w:val="0"/>
      <w:divBdr>
        <w:top w:val="none" w:sz="0" w:space="0" w:color="auto"/>
        <w:left w:val="none" w:sz="0" w:space="0" w:color="auto"/>
        <w:bottom w:val="none" w:sz="0" w:space="0" w:color="auto"/>
        <w:right w:val="none" w:sz="0" w:space="0" w:color="auto"/>
      </w:divBdr>
      <w:divsChild>
        <w:div w:id="1057975742">
          <w:marLeft w:val="0"/>
          <w:marRight w:val="0"/>
          <w:marTop w:val="0"/>
          <w:marBottom w:val="0"/>
          <w:divBdr>
            <w:top w:val="none" w:sz="0" w:space="0" w:color="auto"/>
            <w:left w:val="none" w:sz="0" w:space="0" w:color="auto"/>
            <w:bottom w:val="none" w:sz="0" w:space="0" w:color="auto"/>
            <w:right w:val="none" w:sz="0" w:space="0" w:color="auto"/>
          </w:divBdr>
        </w:div>
      </w:divsChild>
    </w:div>
    <w:div w:id="833303539">
      <w:bodyDiv w:val="1"/>
      <w:marLeft w:val="0"/>
      <w:marRight w:val="0"/>
      <w:marTop w:val="0"/>
      <w:marBottom w:val="0"/>
      <w:divBdr>
        <w:top w:val="none" w:sz="0" w:space="0" w:color="auto"/>
        <w:left w:val="none" w:sz="0" w:space="0" w:color="auto"/>
        <w:bottom w:val="none" w:sz="0" w:space="0" w:color="auto"/>
        <w:right w:val="none" w:sz="0" w:space="0" w:color="auto"/>
      </w:divBdr>
    </w:div>
    <w:div w:id="1056856160">
      <w:bodyDiv w:val="1"/>
      <w:marLeft w:val="0"/>
      <w:marRight w:val="0"/>
      <w:marTop w:val="0"/>
      <w:marBottom w:val="0"/>
      <w:divBdr>
        <w:top w:val="none" w:sz="0" w:space="0" w:color="auto"/>
        <w:left w:val="none" w:sz="0" w:space="0" w:color="auto"/>
        <w:bottom w:val="none" w:sz="0" w:space="0" w:color="auto"/>
        <w:right w:val="none" w:sz="0" w:space="0" w:color="auto"/>
      </w:divBdr>
      <w:divsChild>
        <w:div w:id="1717853652">
          <w:marLeft w:val="0"/>
          <w:marRight w:val="0"/>
          <w:marTop w:val="0"/>
          <w:marBottom w:val="0"/>
          <w:divBdr>
            <w:top w:val="none" w:sz="0" w:space="0" w:color="auto"/>
            <w:left w:val="none" w:sz="0" w:space="0" w:color="auto"/>
            <w:bottom w:val="none" w:sz="0" w:space="0" w:color="auto"/>
            <w:right w:val="none" w:sz="0" w:space="0" w:color="auto"/>
          </w:divBdr>
          <w:divsChild>
            <w:div w:id="319624073">
              <w:marLeft w:val="0"/>
              <w:marRight w:val="0"/>
              <w:marTop w:val="0"/>
              <w:marBottom w:val="0"/>
              <w:divBdr>
                <w:top w:val="none" w:sz="0" w:space="0" w:color="auto"/>
                <w:left w:val="none" w:sz="0" w:space="0" w:color="auto"/>
                <w:bottom w:val="none" w:sz="0" w:space="0" w:color="auto"/>
                <w:right w:val="none" w:sz="0" w:space="0" w:color="auto"/>
              </w:divBdr>
            </w:div>
            <w:div w:id="18982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7224">
      <w:bodyDiv w:val="1"/>
      <w:marLeft w:val="0"/>
      <w:marRight w:val="0"/>
      <w:marTop w:val="0"/>
      <w:marBottom w:val="0"/>
      <w:divBdr>
        <w:top w:val="none" w:sz="0" w:space="0" w:color="auto"/>
        <w:left w:val="none" w:sz="0" w:space="0" w:color="auto"/>
        <w:bottom w:val="none" w:sz="0" w:space="0" w:color="auto"/>
        <w:right w:val="none" w:sz="0" w:space="0" w:color="auto"/>
      </w:divBdr>
    </w:div>
    <w:div w:id="1216425676">
      <w:bodyDiv w:val="1"/>
      <w:marLeft w:val="0"/>
      <w:marRight w:val="0"/>
      <w:marTop w:val="0"/>
      <w:marBottom w:val="0"/>
      <w:divBdr>
        <w:top w:val="none" w:sz="0" w:space="0" w:color="auto"/>
        <w:left w:val="none" w:sz="0" w:space="0" w:color="auto"/>
        <w:bottom w:val="none" w:sz="0" w:space="0" w:color="auto"/>
        <w:right w:val="none" w:sz="0" w:space="0" w:color="auto"/>
      </w:divBdr>
    </w:div>
    <w:div w:id="1260799457">
      <w:bodyDiv w:val="1"/>
      <w:marLeft w:val="0"/>
      <w:marRight w:val="0"/>
      <w:marTop w:val="0"/>
      <w:marBottom w:val="0"/>
      <w:divBdr>
        <w:top w:val="none" w:sz="0" w:space="0" w:color="auto"/>
        <w:left w:val="none" w:sz="0" w:space="0" w:color="auto"/>
        <w:bottom w:val="none" w:sz="0" w:space="0" w:color="auto"/>
        <w:right w:val="none" w:sz="0" w:space="0" w:color="auto"/>
      </w:divBdr>
    </w:div>
    <w:div w:id="1291940761">
      <w:bodyDiv w:val="1"/>
      <w:marLeft w:val="0"/>
      <w:marRight w:val="0"/>
      <w:marTop w:val="0"/>
      <w:marBottom w:val="0"/>
      <w:divBdr>
        <w:top w:val="none" w:sz="0" w:space="0" w:color="auto"/>
        <w:left w:val="none" w:sz="0" w:space="0" w:color="auto"/>
        <w:bottom w:val="none" w:sz="0" w:space="0" w:color="auto"/>
        <w:right w:val="none" w:sz="0" w:space="0" w:color="auto"/>
      </w:divBdr>
    </w:div>
    <w:div w:id="1326711297">
      <w:bodyDiv w:val="1"/>
      <w:marLeft w:val="0"/>
      <w:marRight w:val="0"/>
      <w:marTop w:val="0"/>
      <w:marBottom w:val="0"/>
      <w:divBdr>
        <w:top w:val="none" w:sz="0" w:space="0" w:color="auto"/>
        <w:left w:val="none" w:sz="0" w:space="0" w:color="auto"/>
        <w:bottom w:val="none" w:sz="0" w:space="0" w:color="auto"/>
        <w:right w:val="none" w:sz="0" w:space="0" w:color="auto"/>
      </w:divBdr>
    </w:div>
    <w:div w:id="1446193764">
      <w:bodyDiv w:val="1"/>
      <w:marLeft w:val="0"/>
      <w:marRight w:val="0"/>
      <w:marTop w:val="0"/>
      <w:marBottom w:val="0"/>
      <w:divBdr>
        <w:top w:val="none" w:sz="0" w:space="0" w:color="auto"/>
        <w:left w:val="none" w:sz="0" w:space="0" w:color="auto"/>
        <w:bottom w:val="none" w:sz="0" w:space="0" w:color="auto"/>
        <w:right w:val="none" w:sz="0" w:space="0" w:color="auto"/>
      </w:divBdr>
    </w:div>
    <w:div w:id="1742871488">
      <w:bodyDiv w:val="1"/>
      <w:marLeft w:val="0"/>
      <w:marRight w:val="0"/>
      <w:marTop w:val="0"/>
      <w:marBottom w:val="0"/>
      <w:divBdr>
        <w:top w:val="none" w:sz="0" w:space="0" w:color="auto"/>
        <w:left w:val="none" w:sz="0" w:space="0" w:color="auto"/>
        <w:bottom w:val="none" w:sz="0" w:space="0" w:color="auto"/>
        <w:right w:val="none" w:sz="0" w:space="0" w:color="auto"/>
      </w:divBdr>
    </w:div>
    <w:div w:id="1784298065">
      <w:bodyDiv w:val="1"/>
      <w:marLeft w:val="0"/>
      <w:marRight w:val="0"/>
      <w:marTop w:val="0"/>
      <w:marBottom w:val="0"/>
      <w:divBdr>
        <w:top w:val="none" w:sz="0" w:space="0" w:color="auto"/>
        <w:left w:val="none" w:sz="0" w:space="0" w:color="auto"/>
        <w:bottom w:val="none" w:sz="0" w:space="0" w:color="auto"/>
        <w:right w:val="none" w:sz="0" w:space="0" w:color="auto"/>
      </w:divBdr>
      <w:divsChild>
        <w:div w:id="296768027">
          <w:marLeft w:val="0"/>
          <w:marRight w:val="0"/>
          <w:marTop w:val="0"/>
          <w:marBottom w:val="0"/>
          <w:divBdr>
            <w:top w:val="none" w:sz="0" w:space="0" w:color="auto"/>
            <w:left w:val="none" w:sz="0" w:space="0" w:color="auto"/>
            <w:bottom w:val="none" w:sz="0" w:space="0" w:color="auto"/>
            <w:right w:val="none" w:sz="0" w:space="0" w:color="auto"/>
          </w:divBdr>
        </w:div>
      </w:divsChild>
    </w:div>
    <w:div w:id="1829445296">
      <w:bodyDiv w:val="1"/>
      <w:marLeft w:val="0"/>
      <w:marRight w:val="0"/>
      <w:marTop w:val="0"/>
      <w:marBottom w:val="0"/>
      <w:divBdr>
        <w:top w:val="none" w:sz="0" w:space="0" w:color="auto"/>
        <w:left w:val="none" w:sz="0" w:space="0" w:color="auto"/>
        <w:bottom w:val="none" w:sz="0" w:space="0" w:color="auto"/>
        <w:right w:val="none" w:sz="0" w:space="0" w:color="auto"/>
      </w:divBdr>
    </w:div>
    <w:div w:id="1856580042">
      <w:bodyDiv w:val="1"/>
      <w:marLeft w:val="0"/>
      <w:marRight w:val="0"/>
      <w:marTop w:val="0"/>
      <w:marBottom w:val="0"/>
      <w:divBdr>
        <w:top w:val="none" w:sz="0" w:space="0" w:color="auto"/>
        <w:left w:val="none" w:sz="0" w:space="0" w:color="auto"/>
        <w:bottom w:val="none" w:sz="0" w:space="0" w:color="auto"/>
        <w:right w:val="none" w:sz="0" w:space="0" w:color="auto"/>
      </w:divBdr>
    </w:div>
    <w:div w:id="1904288488">
      <w:bodyDiv w:val="1"/>
      <w:marLeft w:val="0"/>
      <w:marRight w:val="0"/>
      <w:marTop w:val="0"/>
      <w:marBottom w:val="0"/>
      <w:divBdr>
        <w:top w:val="none" w:sz="0" w:space="0" w:color="auto"/>
        <w:left w:val="none" w:sz="0" w:space="0" w:color="auto"/>
        <w:bottom w:val="none" w:sz="0" w:space="0" w:color="auto"/>
        <w:right w:val="none" w:sz="0" w:space="0" w:color="auto"/>
      </w:divBdr>
      <w:divsChild>
        <w:div w:id="605500886">
          <w:marLeft w:val="0"/>
          <w:marRight w:val="0"/>
          <w:marTop w:val="0"/>
          <w:marBottom w:val="0"/>
          <w:divBdr>
            <w:top w:val="none" w:sz="0" w:space="0" w:color="auto"/>
            <w:left w:val="none" w:sz="0" w:space="0" w:color="auto"/>
            <w:bottom w:val="none" w:sz="0" w:space="0" w:color="auto"/>
            <w:right w:val="none" w:sz="0" w:space="0" w:color="auto"/>
          </w:divBdr>
          <w:divsChild>
            <w:div w:id="1551696756">
              <w:marLeft w:val="0"/>
              <w:marRight w:val="0"/>
              <w:marTop w:val="0"/>
              <w:marBottom w:val="0"/>
              <w:divBdr>
                <w:top w:val="none" w:sz="0" w:space="0" w:color="auto"/>
                <w:left w:val="none" w:sz="0" w:space="0" w:color="auto"/>
                <w:bottom w:val="none" w:sz="0" w:space="0" w:color="auto"/>
                <w:right w:val="none" w:sz="0" w:space="0" w:color="auto"/>
              </w:divBdr>
            </w:div>
            <w:div w:id="2021621316">
              <w:marLeft w:val="0"/>
              <w:marRight w:val="0"/>
              <w:marTop w:val="0"/>
              <w:marBottom w:val="0"/>
              <w:divBdr>
                <w:top w:val="none" w:sz="0" w:space="0" w:color="auto"/>
                <w:left w:val="none" w:sz="0" w:space="0" w:color="auto"/>
                <w:bottom w:val="none" w:sz="0" w:space="0" w:color="auto"/>
                <w:right w:val="none" w:sz="0" w:space="0" w:color="auto"/>
              </w:divBdr>
            </w:div>
            <w:div w:id="63683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8.xml"/><Relationship Id="rId26" Type="http://schemas.microsoft.com/office/2011/relationships/commentsExtended" Target="commentsExtended.xml"/><Relationship Id="rId39" Type="http://schemas.openxmlformats.org/officeDocument/2006/relationships/image" Target="media/image14.png"/><Relationship Id="rId21" Type="http://schemas.openxmlformats.org/officeDocument/2006/relationships/image" Target="media/image1.png"/><Relationship Id="rId34" Type="http://schemas.openxmlformats.org/officeDocument/2006/relationships/footer" Target="footer11.xml"/><Relationship Id="rId42" Type="http://schemas.openxmlformats.org/officeDocument/2006/relationships/image" Target="media/image17.jpeg"/><Relationship Id="rId47" Type="http://schemas.openxmlformats.org/officeDocument/2006/relationships/image" Target="media/image22.png"/><Relationship Id="rId50"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image" Target="media/image4.png"/><Relationship Id="rId32" Type="http://schemas.openxmlformats.org/officeDocument/2006/relationships/image" Target="media/image8.png"/><Relationship Id="rId37" Type="http://schemas.openxmlformats.org/officeDocument/2006/relationships/image" Target="media/image12.png"/><Relationship Id="rId40" Type="http://schemas.openxmlformats.org/officeDocument/2006/relationships/image" Target="media/image15.jpeg"/><Relationship Id="rId45" Type="http://schemas.openxmlformats.org/officeDocument/2006/relationships/image" Target="media/image20.jpe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3.png"/><Relationship Id="rId28" Type="http://schemas.microsoft.com/office/2018/08/relationships/commentsExtensible" Target="commentsExtensible.xml"/><Relationship Id="rId36" Type="http://schemas.openxmlformats.org/officeDocument/2006/relationships/image" Target="media/image11.pn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footer" Target="footer9.xml"/><Relationship Id="rId31" Type="http://schemas.openxmlformats.org/officeDocument/2006/relationships/image" Target="media/image7.png"/><Relationship Id="rId44"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2.svg"/><Relationship Id="rId27" Type="http://schemas.microsoft.com/office/2016/09/relationships/commentsIds" Target="commentsIds.xml"/><Relationship Id="rId30" Type="http://schemas.openxmlformats.org/officeDocument/2006/relationships/image" Target="media/image6.svg"/><Relationship Id="rId35" Type="http://schemas.openxmlformats.org/officeDocument/2006/relationships/image" Target="media/image10.png"/><Relationship Id="rId43" Type="http://schemas.openxmlformats.org/officeDocument/2006/relationships/image" Target="media/image18.jpeg"/><Relationship Id="rId48" Type="http://schemas.openxmlformats.org/officeDocument/2006/relationships/image" Target="media/image23.png"/><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7.xml"/><Relationship Id="rId25" Type="http://schemas.openxmlformats.org/officeDocument/2006/relationships/comments" Target="comments.xml"/><Relationship Id="rId33" Type="http://schemas.openxmlformats.org/officeDocument/2006/relationships/image" Target="media/image9.png"/><Relationship Id="rId38" Type="http://schemas.openxmlformats.org/officeDocument/2006/relationships/image" Target="media/image13.png"/><Relationship Id="rId46" Type="http://schemas.openxmlformats.org/officeDocument/2006/relationships/image" Target="media/image21.jpeg"/><Relationship Id="rId20" Type="http://schemas.openxmlformats.org/officeDocument/2006/relationships/footer" Target="footer10.xml"/><Relationship Id="rId41"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14724:2025 - Author" Version="4"/>
</file>

<file path=customXml/itemProps1.xml><?xml version="1.0" encoding="utf-8"?>
<ds:datastoreItem xmlns:ds="http://schemas.openxmlformats.org/officeDocument/2006/customXml" ds:itemID="{A3D81A59-A3A0-4646-9D72-AFBD8C41A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69</Pages>
  <Words>39480</Words>
  <Characters>235305</Characters>
  <Application>Microsoft Office Word</Application>
  <DocSecurity>0</DocSecurity>
  <Lines>4128</Lines>
  <Paragraphs>1112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273673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dc:creator>
  <cp:keywords/>
  <dc:description/>
  <cp:lastModifiedBy>Grace Moraes</cp:lastModifiedBy>
  <cp:revision>3</cp:revision>
  <cp:lastPrinted>2026-01-27T14:28:00Z</cp:lastPrinted>
  <dcterms:created xsi:type="dcterms:W3CDTF">2026-01-29T22:06:00Z</dcterms:created>
  <dcterms:modified xsi:type="dcterms:W3CDTF">2026-02-01T11:19:00Z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id="3Xdc5mdM"/&gt;&lt;style id="http://www.zotero.org/styles/apa" locale="pt-BR"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